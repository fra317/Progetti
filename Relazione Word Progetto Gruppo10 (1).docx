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03081" w:rsidR="006E6AF7" w:rsidP="730A2080" w:rsidRDefault="01659FE4" w14:paraId="106C8505" w14:textId="549A22E4">
      <w:pPr>
        <w:pStyle w:val="Nessunaspaziatura"/>
        <w:spacing w:before="1540" w:after="240"/>
        <w:jc w:val="center"/>
        <w:rPr>
          <w:rFonts w:ascii="Amasis MT Pro Medium" w:hAnsi="Amasis MT Pro Medium" w:eastAsia="Amasis MT Pro Medium" w:cs="Amasis MT Pro Medium"/>
          <w:b/>
          <w:sz w:val="44"/>
          <w:szCs w:val="44"/>
        </w:rPr>
      </w:pPr>
      <w:r w:rsidRPr="3309A262">
        <w:rPr>
          <w:rFonts w:ascii="Amasis MT Pro Medium" w:hAnsi="Amasis MT Pro Medium" w:eastAsia="Amasis MT Pro Medium" w:cs="Amasis MT Pro Medium"/>
          <w:b/>
          <w:sz w:val="44"/>
          <w:szCs w:val="44"/>
        </w:rPr>
        <w:t xml:space="preserve">Università degli studi di Napoli </w:t>
      </w:r>
      <w:r w:rsidRPr="3309A262" w:rsidR="3FCB4D32">
        <w:rPr>
          <w:rFonts w:ascii="Amasis MT Pro Medium" w:hAnsi="Amasis MT Pro Medium" w:eastAsia="Amasis MT Pro Medium" w:cs="Amasis MT Pro Medium"/>
          <w:b/>
          <w:bCs/>
          <w:sz w:val="44"/>
          <w:szCs w:val="44"/>
        </w:rPr>
        <w:t>“</w:t>
      </w:r>
      <w:r w:rsidRPr="3309A262">
        <w:rPr>
          <w:rFonts w:ascii="Amasis MT Pro Medium" w:hAnsi="Amasis MT Pro Medium" w:eastAsia="Amasis MT Pro Medium" w:cs="Amasis MT Pro Medium"/>
          <w:b/>
          <w:sz w:val="44"/>
          <w:szCs w:val="44"/>
        </w:rPr>
        <w:t>Federico II</w:t>
      </w:r>
      <w:r w:rsidRPr="3309A262" w:rsidR="4C0AC13C">
        <w:rPr>
          <w:rFonts w:ascii="Amasis MT Pro Medium" w:hAnsi="Amasis MT Pro Medium" w:eastAsia="Amasis MT Pro Medium" w:cs="Amasis MT Pro Medium"/>
          <w:b/>
          <w:bCs/>
          <w:sz w:val="44"/>
          <w:szCs w:val="44"/>
        </w:rPr>
        <w:t>”</w:t>
      </w:r>
    </w:p>
    <w:p w:rsidRPr="00303081" w:rsidR="006E6AF7" w:rsidP="006E6AF7" w:rsidRDefault="006E6AF7" w14:paraId="5A94B803" w14:textId="6594B0FF">
      <w:pPr>
        <w:jc w:val="center"/>
        <w:rPr>
          <w:rFonts w:eastAsiaTheme="minorEastAsia"/>
          <w:b/>
          <w:bCs/>
          <w:kern w:val="0"/>
          <w:sz w:val="52"/>
          <w:szCs w:val="52"/>
          <w:lang w:eastAsia="it-IT"/>
          <w14:ligatures w14:val="none"/>
        </w:rPr>
      </w:pPr>
      <w:r w:rsidRPr="00303081">
        <w:rPr>
          <w:b/>
          <w:bCs/>
          <w:noProof/>
          <w:sz w:val="52"/>
          <w:szCs w:val="52"/>
        </w:rPr>
        <w:drawing>
          <wp:inline distT="0" distB="0" distL="0" distR="0" wp14:anchorId="6908EAD9" wp14:editId="5D56CA1D">
            <wp:extent cx="2126614" cy="2088503"/>
            <wp:effectExtent l="0" t="0" r="7620" b="7620"/>
            <wp:docPr id="551093024" name="Immagine 1" descr="Immagine che contiene emblema, test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3024" name="Immagine 1" descr="Immagine che contiene emblema, testo, simbolo, schizzo&#10;&#10;Descrizione generata automaticamente"/>
                    <pic:cNvPicPr/>
                  </pic:nvPicPr>
                  <pic:blipFill>
                    <a:blip r:embed="rId11"/>
                    <a:stretch>
                      <a:fillRect/>
                    </a:stretch>
                  </pic:blipFill>
                  <pic:spPr>
                    <a:xfrm>
                      <a:off x="0" y="0"/>
                      <a:ext cx="2126614" cy="2088503"/>
                    </a:xfrm>
                    <a:prstGeom prst="rect">
                      <a:avLst/>
                    </a:prstGeom>
                  </pic:spPr>
                </pic:pic>
              </a:graphicData>
            </a:graphic>
          </wp:inline>
        </w:drawing>
      </w:r>
    </w:p>
    <w:p w:rsidR="00810755" w:rsidP="730A2080" w:rsidRDefault="4004F73F" w14:paraId="19DCF58B" w14:textId="20B1C6A9">
      <w:pPr>
        <w:jc w:val="center"/>
        <w:rPr>
          <w:rFonts w:ascii="Amasis MT Pro Medium" w:hAnsi="Amasis MT Pro Medium" w:eastAsiaTheme="minorEastAsia"/>
          <w:b/>
          <w:kern w:val="0"/>
          <w:sz w:val="44"/>
          <w:szCs w:val="44"/>
          <w:lang w:eastAsia="it-IT"/>
          <w14:ligatures w14:val="none"/>
        </w:rPr>
      </w:pPr>
      <w:r w:rsidRPr="3309A262">
        <w:rPr>
          <w:rFonts w:ascii="Amasis MT Pro Medium" w:hAnsi="Amasis MT Pro Medium" w:eastAsiaTheme="minorEastAsia"/>
          <w:b/>
          <w:kern w:val="0"/>
          <w:sz w:val="44"/>
          <w:szCs w:val="44"/>
          <w:lang w:eastAsia="it-IT"/>
          <w14:ligatures w14:val="none"/>
        </w:rPr>
        <w:t xml:space="preserve">Facoltà di Ingegneria </w:t>
      </w:r>
    </w:p>
    <w:p w:rsidRPr="00303081" w:rsidR="00BE750D" w:rsidP="006E6AF7" w:rsidRDefault="00BE750D" w14:paraId="639C696C" w14:textId="77777777">
      <w:pPr>
        <w:jc w:val="center"/>
        <w:rPr>
          <w:rFonts w:ascii="Amasis MT Pro Medium" w:hAnsi="Amasis MT Pro Medium" w:eastAsiaTheme="minorEastAsia"/>
          <w:b/>
          <w:kern w:val="0"/>
          <w:sz w:val="44"/>
          <w:szCs w:val="44"/>
          <w:lang w:eastAsia="it-IT"/>
          <w14:ligatures w14:val="none"/>
        </w:rPr>
      </w:pPr>
    </w:p>
    <w:p w:rsidRPr="00303081" w:rsidR="00810755" w:rsidP="730A2080" w:rsidRDefault="2D8A4C2C" w14:paraId="4185421B" w14:textId="756C3F62">
      <w:pPr>
        <w:jc w:val="center"/>
        <w:rPr>
          <w:rFonts w:ascii="Amasis MT Pro Medium" w:hAnsi="Amasis MT Pro Medium" w:cs="ADLaM Display" w:eastAsiaTheme="minorEastAsia"/>
          <w:b/>
          <w:bCs/>
          <w:kern w:val="0"/>
          <w:sz w:val="28"/>
          <w:szCs w:val="28"/>
          <w:lang w:eastAsia="it-IT"/>
          <w14:ligatures w14:val="none"/>
        </w:rPr>
      </w:pPr>
      <w:r w:rsidRPr="730A2080">
        <w:rPr>
          <w:rFonts w:ascii="Amasis MT Pro Medium" w:hAnsi="Amasis MT Pro Medium" w:cs="ADLaM Display" w:eastAsiaTheme="minorEastAsia"/>
          <w:b/>
          <w:bCs/>
          <w:kern w:val="0"/>
          <w:sz w:val="28"/>
          <w:szCs w:val="28"/>
          <w:lang w:eastAsia="it-IT"/>
          <w14:ligatures w14:val="none"/>
        </w:rPr>
        <w:t xml:space="preserve">Corso di Laurea Magistrale in Ingegneria Gestionale </w:t>
      </w:r>
    </w:p>
    <w:p w:rsidRPr="00303081" w:rsidR="00D54D6C" w:rsidP="730A2080" w:rsidRDefault="2D8A4C2C" w14:paraId="1D6A1E07" w14:textId="7E957E6D">
      <w:pPr>
        <w:jc w:val="center"/>
        <w:rPr>
          <w:rFonts w:ascii="Amasis MT Pro Medium" w:hAnsi="Amasis MT Pro Medium" w:cs="ADLaM Display" w:eastAsiaTheme="minorEastAsia"/>
          <w:b/>
          <w:bCs/>
          <w:kern w:val="0"/>
          <w:sz w:val="28"/>
          <w:szCs w:val="28"/>
          <w:lang w:eastAsia="it-IT"/>
          <w14:ligatures w14:val="none"/>
        </w:rPr>
      </w:pPr>
      <w:r w:rsidRPr="730A2080">
        <w:rPr>
          <w:rFonts w:ascii="Amasis MT Pro Medium" w:hAnsi="Amasis MT Pro Medium" w:cs="ADLaM Display" w:eastAsiaTheme="minorEastAsia"/>
          <w:b/>
          <w:bCs/>
          <w:kern w:val="0"/>
          <w:sz w:val="28"/>
          <w:szCs w:val="28"/>
          <w:lang w:eastAsia="it-IT"/>
          <w14:ligatures w14:val="none"/>
        </w:rPr>
        <w:t xml:space="preserve">Dipartimento di Ingegneria Industriale </w:t>
      </w:r>
    </w:p>
    <w:p w:rsidRPr="00303081" w:rsidR="00D54D6C" w:rsidP="006E6AF7" w:rsidRDefault="00D54D6C" w14:paraId="126CFE15" w14:textId="77777777">
      <w:pPr>
        <w:jc w:val="center"/>
        <w:rPr>
          <w:rFonts w:eastAsiaTheme="minorEastAsia"/>
          <w:b/>
          <w:bCs/>
          <w:kern w:val="0"/>
          <w:sz w:val="28"/>
          <w:szCs w:val="28"/>
          <w:lang w:eastAsia="it-IT"/>
          <w14:ligatures w14:val="none"/>
        </w:rPr>
      </w:pPr>
    </w:p>
    <w:p w:rsidRPr="00BE750D" w:rsidR="00DE2424" w:rsidP="730A2080" w:rsidRDefault="2D66FA1A" w14:paraId="4FC2E840" w14:textId="0CBC2093">
      <w:pPr>
        <w:jc w:val="center"/>
        <w:rPr>
          <w:rFonts w:ascii="Amasis MT Pro Medium" w:hAnsi="Amasis MT Pro Medium" w:eastAsiaTheme="minorEastAsia"/>
          <w:b/>
          <w:bCs/>
          <w:kern w:val="0"/>
          <w:sz w:val="36"/>
          <w:szCs w:val="36"/>
          <w:lang w:eastAsia="it-IT"/>
          <w14:ligatures w14:val="none"/>
        </w:rPr>
      </w:pPr>
      <w:r w:rsidRPr="730A2080">
        <w:rPr>
          <w:rFonts w:ascii="Amasis MT Pro Medium" w:hAnsi="Amasis MT Pro Medium" w:eastAsiaTheme="minorEastAsia"/>
          <w:b/>
          <w:bCs/>
          <w:kern w:val="0"/>
          <w:sz w:val="36"/>
          <w:szCs w:val="36"/>
          <w:lang w:eastAsia="it-IT"/>
          <w14:ligatures w14:val="none"/>
        </w:rPr>
        <w:t>PROGETTO DI SISTEMI DI VALUTAZIONE PER L’INNOVAZIONE</w:t>
      </w:r>
    </w:p>
    <w:p w:rsidRPr="00303081" w:rsidR="00DE2424" w:rsidP="006E6AF7" w:rsidRDefault="00DE2424" w14:paraId="6C9B94FB" w14:textId="77777777">
      <w:pPr>
        <w:jc w:val="center"/>
        <w:rPr>
          <w:rFonts w:ascii="Amasis MT Pro Medium" w:hAnsi="Amasis MT Pro Medium" w:eastAsiaTheme="minorEastAsia"/>
          <w:b/>
          <w:bCs/>
          <w:kern w:val="0"/>
          <w:sz w:val="28"/>
          <w:szCs w:val="28"/>
          <w:lang w:eastAsia="it-IT"/>
          <w14:ligatures w14:val="none"/>
        </w:rPr>
      </w:pPr>
    </w:p>
    <w:p w:rsidRPr="00EC15AD" w:rsidR="008A327C" w:rsidP="390DC1E9" w:rsidRDefault="212ACEC8" w14:paraId="747117A1" w14:textId="66B30CA4">
      <w:pPr>
        <w:jc w:val="center"/>
        <w:rPr>
          <w:rFonts w:ascii="Amasis MT Pro Medium" w:hAnsi="Amasis MT Pro Medium" w:eastAsiaTheme="minorEastAsia"/>
          <w:b/>
          <w:bCs/>
          <w:kern w:val="0"/>
          <w:sz w:val="26"/>
          <w:szCs w:val="26"/>
          <w:lang w:val="en-GB" w:eastAsia="it-IT"/>
          <w14:ligatures w14:val="none"/>
        </w:rPr>
      </w:pPr>
      <w:r w:rsidRPr="390DC1E9">
        <w:rPr>
          <w:rFonts w:ascii="Amasis MT Pro Medium" w:hAnsi="Amasis MT Pro Medium" w:eastAsiaTheme="minorEastAsia"/>
          <w:b/>
          <w:bCs/>
          <w:kern w:val="0"/>
          <w:sz w:val="26"/>
          <w:szCs w:val="26"/>
          <w:lang w:val="en-GB" w:eastAsia="it-IT"/>
          <w14:ligatures w14:val="none"/>
        </w:rPr>
        <w:t xml:space="preserve">Case Study: </w:t>
      </w:r>
      <w:r w:rsidRPr="390DC1E9" w:rsidR="19EF9203">
        <w:rPr>
          <w:rFonts w:ascii="Amasis MT Pro Medium" w:hAnsi="Amasis MT Pro Medium" w:eastAsiaTheme="minorEastAsia"/>
          <w:b/>
          <w:bCs/>
          <w:kern w:val="0"/>
          <w:sz w:val="26"/>
          <w:szCs w:val="26"/>
          <w:lang w:val="en-GB" w:eastAsia="it-IT"/>
          <w14:ligatures w14:val="none"/>
        </w:rPr>
        <w:t>i</w:t>
      </w:r>
      <w:r w:rsidRPr="390DC1E9">
        <w:rPr>
          <w:rFonts w:ascii="Amasis MT Pro Medium" w:hAnsi="Amasis MT Pro Medium" w:eastAsiaTheme="minorEastAsia"/>
          <w:b/>
          <w:bCs/>
          <w:kern w:val="0"/>
          <w:sz w:val="26"/>
          <w:szCs w:val="26"/>
          <w:lang w:val="en-GB" w:eastAsia="it-IT"/>
          <w14:ligatures w14:val="none"/>
        </w:rPr>
        <w:t xml:space="preserve">Phone 16 Pro VS </w:t>
      </w:r>
      <w:r w:rsidRPr="390DC1E9" w:rsidR="14EAB845">
        <w:rPr>
          <w:rFonts w:ascii="Amasis MT Pro Medium" w:hAnsi="Amasis MT Pro Medium" w:eastAsiaTheme="minorEastAsia"/>
          <w:b/>
          <w:bCs/>
          <w:kern w:val="0"/>
          <w:sz w:val="26"/>
          <w:szCs w:val="26"/>
          <w:lang w:val="en-GB" w:eastAsia="it-IT"/>
          <w14:ligatures w14:val="none"/>
        </w:rPr>
        <w:t xml:space="preserve">Samsung Galaxy S24 Ultra VS Xiaomi 14T Pro </w:t>
      </w:r>
    </w:p>
    <w:p w:rsidRPr="00EC15AD" w:rsidR="008A327C" w:rsidP="00DD493C" w:rsidRDefault="008A327C" w14:paraId="0A363493" w14:textId="77777777">
      <w:pPr>
        <w:jc w:val="center"/>
        <w:rPr>
          <w:rFonts w:ascii="Amasis MT Pro Medium" w:hAnsi="Amasis MT Pro Medium" w:eastAsiaTheme="minorEastAsia"/>
          <w:b/>
          <w:kern w:val="0"/>
          <w:sz w:val="26"/>
          <w:szCs w:val="26"/>
          <w:lang w:val="en-GB" w:eastAsia="it-IT"/>
          <w14:ligatures w14:val="none"/>
        </w:rPr>
      </w:pPr>
    </w:p>
    <w:p w:rsidR="3309A262" w:rsidP="3309A262" w:rsidRDefault="3309A262" w14:paraId="2D1E72F4" w14:textId="15BAAB64">
      <w:pPr>
        <w:jc w:val="center"/>
        <w:rPr>
          <w:rFonts w:ascii="Amasis MT Pro Medium" w:hAnsi="Amasis MT Pro Medium" w:eastAsiaTheme="minorEastAsia"/>
          <w:b/>
          <w:bCs/>
          <w:sz w:val="26"/>
          <w:szCs w:val="26"/>
          <w:lang w:val="en-GB" w:eastAsia="it-IT"/>
        </w:rPr>
      </w:pPr>
    </w:p>
    <w:p w:rsidR="3309A262" w:rsidP="3309A262" w:rsidRDefault="3309A262" w14:paraId="3CE95D53" w14:textId="7B75940B">
      <w:pPr>
        <w:rPr>
          <w:rFonts w:ascii="Amasis MT Pro Medium" w:hAnsi="Amasis MT Pro Medium" w:eastAsiaTheme="minorEastAsia"/>
          <w:sz w:val="26"/>
          <w:szCs w:val="26"/>
          <w:lang w:val="en-GB" w:eastAsia="it-IT"/>
        </w:rPr>
      </w:pPr>
    </w:p>
    <w:p w:rsidRPr="00743D66" w:rsidR="62DC2813" w:rsidP="3309A262" w:rsidRDefault="62DC2813" w14:paraId="2BCE2FB5" w14:textId="29EEC140">
      <w:pPr>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Prof. Emilio Esposito</w:t>
      </w:r>
    </w:p>
    <w:p w:rsidRPr="00743D66" w:rsidR="022425E1" w:rsidP="4FAA5A32" w:rsidRDefault="0A6A3753" w14:paraId="199F2C47" w14:textId="6D78BCA5">
      <w:pPr>
        <w:jc w:val="right"/>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Cuomo Gennaro M62003116</w:t>
      </w:r>
    </w:p>
    <w:p w:rsidRPr="00743D66" w:rsidR="0A6A3753" w:rsidP="42AC911B" w:rsidRDefault="0A6A3753" w14:paraId="218468BF" w14:textId="76DD813C">
      <w:pPr>
        <w:jc w:val="right"/>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Ferrara Cristina M62002873</w:t>
      </w:r>
    </w:p>
    <w:p w:rsidRPr="00743D66" w:rsidR="0A6A3753" w:rsidP="40621918" w:rsidRDefault="0A6A3753" w14:paraId="6C965786" w14:textId="4488200F">
      <w:pPr>
        <w:jc w:val="right"/>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Pagnozzi Annachiara M62003038</w:t>
      </w:r>
    </w:p>
    <w:p w:rsidRPr="00743D66" w:rsidR="0A6A3753" w:rsidP="4B215C69" w:rsidRDefault="0A6A3753" w14:paraId="098A2712" w14:textId="29D11BDA">
      <w:pPr>
        <w:jc w:val="right"/>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Piscitelli Giulia M62002889</w:t>
      </w:r>
    </w:p>
    <w:p w:rsidRPr="00743D66" w:rsidR="4B215C69" w:rsidP="4B215C69" w:rsidRDefault="0A6A3753" w14:paraId="285EDA76" w14:textId="03E50B70">
      <w:pPr>
        <w:jc w:val="right"/>
        <w:rPr>
          <w:rFonts w:ascii="Amasis MT Pro Medium" w:hAnsi="Amasis MT Pro Medium" w:eastAsiaTheme="minorEastAsia"/>
          <w:sz w:val="26"/>
          <w:szCs w:val="26"/>
          <w:lang w:eastAsia="it-IT"/>
        </w:rPr>
      </w:pPr>
      <w:r w:rsidRPr="00743D66">
        <w:rPr>
          <w:rFonts w:ascii="Amasis MT Pro Medium" w:hAnsi="Amasis MT Pro Medium" w:eastAsiaTheme="minorEastAsia"/>
          <w:sz w:val="26"/>
          <w:szCs w:val="26"/>
          <w:lang w:eastAsia="it-IT"/>
        </w:rPr>
        <w:t>Prisco Francesco M62002986</w:t>
      </w:r>
    </w:p>
    <w:p w:rsidRPr="00743D66" w:rsidR="4B215C69" w:rsidP="4B215C69" w:rsidRDefault="4B215C69" w14:paraId="4AB4B150" w14:textId="52BEB56D">
      <w:pPr>
        <w:jc w:val="right"/>
        <w:rPr>
          <w:rFonts w:ascii="Amasis MT Pro Medium" w:hAnsi="Amasis MT Pro Medium" w:eastAsiaTheme="minorEastAsia"/>
          <w:sz w:val="26"/>
          <w:szCs w:val="26"/>
          <w:lang w:eastAsia="it-IT"/>
        </w:rPr>
      </w:pPr>
    </w:p>
    <w:p w:rsidRPr="00743D66" w:rsidR="00DE2424" w:rsidP="55074057" w:rsidRDefault="00DE2424" w14:paraId="6227C8F8" w14:textId="4287E411">
      <w:pPr>
        <w:rPr>
          <w:rFonts w:ascii="Amasis MT Pro Medium" w:hAnsi="Amasis MT Pro Medium" w:eastAsiaTheme="minorEastAsia"/>
          <w:sz w:val="26"/>
          <w:szCs w:val="26"/>
          <w:lang w:eastAsia="it-IT"/>
        </w:rPr>
      </w:pPr>
    </w:p>
    <w:p w:rsidRPr="00D95F5B" w:rsidR="00D95F5B" w:rsidP="55074057" w:rsidRDefault="0A6A3753" w14:paraId="5DB037F4" w14:textId="77AB2F1D">
      <w:pPr>
        <w:rPr>
          <w:b/>
          <w:bCs/>
          <w:color w:val="4472C4" w:themeColor="accent1"/>
          <w:sz w:val="52"/>
          <w:szCs w:val="52"/>
          <w:lang w:val="en-GB"/>
        </w:rPr>
      </w:pPr>
      <w:r w:rsidRPr="136D176F">
        <w:rPr>
          <w:b/>
          <w:bCs/>
          <w:color w:val="4472C4" w:themeColor="accent1"/>
          <w:sz w:val="52"/>
          <w:szCs w:val="52"/>
          <w:lang w:val="en-GB"/>
        </w:rPr>
        <w:lastRenderedPageBreak/>
        <w:t>Indice</w:t>
      </w:r>
    </w:p>
    <w:sdt>
      <w:sdtPr>
        <w:id w:val="-1866597126"/>
        <w:docPartObj>
          <w:docPartGallery w:val="Table of Contents"/>
          <w:docPartUnique/>
        </w:docPartObj>
        <w:rPr>
          <w:rFonts w:eastAsia="游明朝" w:eastAsiaTheme="minorEastAsia"/>
          <w:b w:val="0"/>
          <w:bCs w:val="0"/>
          <w:noProof w:val="0"/>
          <w:color w:val="auto"/>
        </w:rPr>
      </w:sdtPr>
      <w:sdtContent>
        <w:p w:rsidR="00CD0C38" w:rsidRDefault="00455BBF" w14:paraId="52D896ED" w14:textId="136F2734">
          <w:pPr>
            <w:pStyle w:val="Sommario1"/>
            <w:rPr>
              <w:rFonts w:eastAsiaTheme="minorEastAsia"/>
              <w:b w:val="0"/>
              <w:bCs w:val="0"/>
              <w:color w:val="auto"/>
              <w:sz w:val="24"/>
              <w:szCs w:val="24"/>
              <w:lang w:eastAsia="it-IT"/>
            </w:rPr>
          </w:pPr>
          <w:r>
            <w:rPr>
              <w:rFonts w:asciiTheme="majorHAnsi" w:hAnsiTheme="majorHAnsi" w:eastAsiaTheme="majorEastAsia" w:cstheme="majorBidi"/>
              <w:b w:val="0"/>
              <w:bCs w:val="0"/>
              <w:kern w:val="0"/>
              <w:sz w:val="32"/>
              <w:szCs w:val="32"/>
              <w:lang w:eastAsia="it-IT"/>
              <w14:ligatures w14:val="none"/>
            </w:rPr>
            <w:fldChar w:fldCharType="begin"/>
          </w:r>
          <w:r>
            <w:instrText xml:space="preserve"> TOC \o "1-3" \h \z \u </w:instrText>
          </w:r>
          <w:r>
            <w:rPr>
              <w:rFonts w:asciiTheme="majorHAnsi" w:hAnsiTheme="majorHAnsi" w:eastAsiaTheme="majorEastAsia" w:cstheme="majorBidi"/>
              <w:b w:val="0"/>
              <w:bCs w:val="0"/>
              <w:kern w:val="0"/>
              <w:sz w:val="32"/>
              <w:szCs w:val="32"/>
              <w:lang w:eastAsia="it-IT"/>
              <w14:ligatures w14:val="none"/>
            </w:rPr>
            <w:fldChar w:fldCharType="separate"/>
          </w:r>
          <w:hyperlink w:history="1" w:anchor="_Toc188696482">
            <w:r w:rsidRPr="00E83A0D" w:rsidR="00CD0C38">
              <w:rPr>
                <w:rStyle w:val="Collegamentoipertestuale"/>
              </w:rPr>
              <w:t>Capitolo 1</w:t>
            </w:r>
            <w:r w:rsidR="00CD0C38">
              <w:rPr>
                <w:webHidden/>
              </w:rPr>
              <w:tab/>
            </w:r>
            <w:r w:rsidR="00CD0C38">
              <w:rPr>
                <w:webHidden/>
              </w:rPr>
              <w:fldChar w:fldCharType="begin"/>
            </w:r>
            <w:r w:rsidR="00CD0C38">
              <w:rPr>
                <w:webHidden/>
              </w:rPr>
              <w:instrText xml:space="preserve"> PAGEREF _Toc188696482 \h </w:instrText>
            </w:r>
            <w:r w:rsidR="00CD0C38">
              <w:rPr>
                <w:webHidden/>
              </w:rPr>
            </w:r>
            <w:r w:rsidR="00CD0C38">
              <w:rPr>
                <w:webHidden/>
              </w:rPr>
              <w:fldChar w:fldCharType="separate"/>
            </w:r>
            <w:r w:rsidR="00CD0C38">
              <w:rPr>
                <w:webHidden/>
              </w:rPr>
              <w:t>2</w:t>
            </w:r>
            <w:r w:rsidR="00CD0C38">
              <w:rPr>
                <w:webHidden/>
              </w:rPr>
              <w:fldChar w:fldCharType="end"/>
            </w:r>
          </w:hyperlink>
        </w:p>
        <w:p w:rsidR="00CD0C38" w:rsidRDefault="00CD0C38" w14:paraId="5A22E47A" w14:textId="680491BA">
          <w:pPr>
            <w:pStyle w:val="Sommario3"/>
            <w:tabs>
              <w:tab w:val="right" w:leader="dot" w:pos="9628"/>
            </w:tabs>
            <w:rPr>
              <w:rFonts w:eastAsiaTheme="minorEastAsia"/>
              <w:noProof/>
              <w:sz w:val="24"/>
              <w:szCs w:val="24"/>
              <w:lang w:eastAsia="it-IT"/>
            </w:rPr>
          </w:pPr>
          <w:hyperlink w:history="1" w:anchor="_Toc188696483">
            <w:r w:rsidRPr="00E83A0D">
              <w:rPr>
                <w:rStyle w:val="Collegamentoipertestuale"/>
                <w:b/>
                <w:noProof/>
              </w:rPr>
              <w:t>1.1.1 - Introduzione</w:t>
            </w:r>
            <w:r>
              <w:rPr>
                <w:noProof/>
                <w:webHidden/>
              </w:rPr>
              <w:tab/>
            </w:r>
            <w:r>
              <w:rPr>
                <w:noProof/>
                <w:webHidden/>
              </w:rPr>
              <w:fldChar w:fldCharType="begin"/>
            </w:r>
            <w:r>
              <w:rPr>
                <w:noProof/>
                <w:webHidden/>
              </w:rPr>
              <w:instrText xml:space="preserve"> PAGEREF _Toc188696483 \h </w:instrText>
            </w:r>
            <w:r>
              <w:rPr>
                <w:noProof/>
                <w:webHidden/>
              </w:rPr>
            </w:r>
            <w:r>
              <w:rPr>
                <w:noProof/>
                <w:webHidden/>
              </w:rPr>
              <w:fldChar w:fldCharType="separate"/>
            </w:r>
            <w:r>
              <w:rPr>
                <w:noProof/>
                <w:webHidden/>
              </w:rPr>
              <w:t>2</w:t>
            </w:r>
            <w:r>
              <w:rPr>
                <w:noProof/>
                <w:webHidden/>
              </w:rPr>
              <w:fldChar w:fldCharType="end"/>
            </w:r>
          </w:hyperlink>
        </w:p>
        <w:p w:rsidR="00CD0C38" w:rsidRDefault="00CD0C38" w14:paraId="07A4091F" w14:textId="72EA9183">
          <w:pPr>
            <w:pStyle w:val="Sommario3"/>
            <w:tabs>
              <w:tab w:val="right" w:leader="dot" w:pos="9628"/>
            </w:tabs>
            <w:rPr>
              <w:rFonts w:eastAsiaTheme="minorEastAsia"/>
              <w:noProof/>
              <w:sz w:val="24"/>
              <w:szCs w:val="24"/>
              <w:lang w:eastAsia="it-IT"/>
            </w:rPr>
          </w:pPr>
          <w:hyperlink w:history="1" w:anchor="_Toc188696484">
            <w:r w:rsidRPr="00E83A0D">
              <w:rPr>
                <w:rStyle w:val="Collegamentoipertestuale"/>
                <w:b/>
                <w:noProof/>
              </w:rPr>
              <w:t>1.1.2 - Introduzione iPhone 16 Pro</w:t>
            </w:r>
            <w:r>
              <w:rPr>
                <w:noProof/>
                <w:webHidden/>
              </w:rPr>
              <w:tab/>
            </w:r>
            <w:r>
              <w:rPr>
                <w:noProof/>
                <w:webHidden/>
              </w:rPr>
              <w:fldChar w:fldCharType="begin"/>
            </w:r>
            <w:r>
              <w:rPr>
                <w:noProof/>
                <w:webHidden/>
              </w:rPr>
              <w:instrText xml:space="preserve"> PAGEREF _Toc188696484 \h </w:instrText>
            </w:r>
            <w:r>
              <w:rPr>
                <w:noProof/>
                <w:webHidden/>
              </w:rPr>
            </w:r>
            <w:r>
              <w:rPr>
                <w:noProof/>
                <w:webHidden/>
              </w:rPr>
              <w:fldChar w:fldCharType="separate"/>
            </w:r>
            <w:r>
              <w:rPr>
                <w:noProof/>
                <w:webHidden/>
              </w:rPr>
              <w:t>4</w:t>
            </w:r>
            <w:r>
              <w:rPr>
                <w:noProof/>
                <w:webHidden/>
              </w:rPr>
              <w:fldChar w:fldCharType="end"/>
            </w:r>
          </w:hyperlink>
        </w:p>
        <w:p w:rsidR="00CD0C38" w:rsidRDefault="00CD0C38" w14:paraId="3AFE93D9" w14:textId="23AF4825">
          <w:pPr>
            <w:pStyle w:val="Sommario3"/>
            <w:tabs>
              <w:tab w:val="right" w:leader="dot" w:pos="9628"/>
            </w:tabs>
            <w:rPr>
              <w:rFonts w:eastAsiaTheme="minorEastAsia"/>
              <w:noProof/>
              <w:sz w:val="24"/>
              <w:szCs w:val="24"/>
              <w:lang w:eastAsia="it-IT"/>
            </w:rPr>
          </w:pPr>
          <w:hyperlink w:history="1" w:anchor="_Toc188696485">
            <w:r w:rsidRPr="00E83A0D">
              <w:rPr>
                <w:rStyle w:val="Collegamentoipertestuale"/>
                <w:b/>
                <w:noProof/>
              </w:rPr>
              <w:t>1.1.3 – Introduzione Samsung Galaxy S24 Ultra</w:t>
            </w:r>
            <w:r>
              <w:rPr>
                <w:noProof/>
                <w:webHidden/>
              </w:rPr>
              <w:tab/>
            </w:r>
            <w:r>
              <w:rPr>
                <w:noProof/>
                <w:webHidden/>
              </w:rPr>
              <w:fldChar w:fldCharType="begin"/>
            </w:r>
            <w:r>
              <w:rPr>
                <w:noProof/>
                <w:webHidden/>
              </w:rPr>
              <w:instrText xml:space="preserve"> PAGEREF _Toc188696485 \h </w:instrText>
            </w:r>
            <w:r>
              <w:rPr>
                <w:noProof/>
                <w:webHidden/>
              </w:rPr>
            </w:r>
            <w:r>
              <w:rPr>
                <w:noProof/>
                <w:webHidden/>
              </w:rPr>
              <w:fldChar w:fldCharType="separate"/>
            </w:r>
            <w:r>
              <w:rPr>
                <w:noProof/>
                <w:webHidden/>
              </w:rPr>
              <w:t>6</w:t>
            </w:r>
            <w:r>
              <w:rPr>
                <w:noProof/>
                <w:webHidden/>
              </w:rPr>
              <w:fldChar w:fldCharType="end"/>
            </w:r>
          </w:hyperlink>
        </w:p>
        <w:p w:rsidR="00CD0C38" w:rsidRDefault="00CD0C38" w14:paraId="537ABE67" w14:textId="13C90FD0">
          <w:pPr>
            <w:pStyle w:val="Sommario3"/>
            <w:tabs>
              <w:tab w:val="right" w:leader="dot" w:pos="9628"/>
            </w:tabs>
            <w:rPr>
              <w:rFonts w:eastAsiaTheme="minorEastAsia"/>
              <w:noProof/>
              <w:sz w:val="24"/>
              <w:szCs w:val="24"/>
              <w:lang w:eastAsia="it-IT"/>
            </w:rPr>
          </w:pPr>
          <w:hyperlink w:history="1" w:anchor="_Toc188696486">
            <w:r w:rsidRPr="00E83A0D">
              <w:rPr>
                <w:rStyle w:val="Collegamentoipertestuale"/>
                <w:b/>
                <w:noProof/>
              </w:rPr>
              <w:t>1.1.4 – Introduzione Xiaomi</w:t>
            </w:r>
            <w:r>
              <w:rPr>
                <w:noProof/>
                <w:webHidden/>
              </w:rPr>
              <w:tab/>
            </w:r>
            <w:r>
              <w:rPr>
                <w:noProof/>
                <w:webHidden/>
              </w:rPr>
              <w:fldChar w:fldCharType="begin"/>
            </w:r>
            <w:r>
              <w:rPr>
                <w:noProof/>
                <w:webHidden/>
              </w:rPr>
              <w:instrText xml:space="preserve"> PAGEREF _Toc188696486 \h </w:instrText>
            </w:r>
            <w:r>
              <w:rPr>
                <w:noProof/>
                <w:webHidden/>
              </w:rPr>
            </w:r>
            <w:r>
              <w:rPr>
                <w:noProof/>
                <w:webHidden/>
              </w:rPr>
              <w:fldChar w:fldCharType="separate"/>
            </w:r>
            <w:r>
              <w:rPr>
                <w:noProof/>
                <w:webHidden/>
              </w:rPr>
              <w:t>8</w:t>
            </w:r>
            <w:r>
              <w:rPr>
                <w:noProof/>
                <w:webHidden/>
              </w:rPr>
              <w:fldChar w:fldCharType="end"/>
            </w:r>
          </w:hyperlink>
        </w:p>
        <w:p w:rsidR="00CD0C38" w:rsidRDefault="00CD0C38" w14:paraId="26E755B4" w14:textId="0AF826B6">
          <w:pPr>
            <w:pStyle w:val="Sommario3"/>
            <w:tabs>
              <w:tab w:val="right" w:leader="dot" w:pos="9628"/>
            </w:tabs>
            <w:rPr>
              <w:rFonts w:eastAsiaTheme="minorEastAsia"/>
              <w:noProof/>
              <w:sz w:val="24"/>
              <w:szCs w:val="24"/>
              <w:lang w:eastAsia="it-IT"/>
            </w:rPr>
          </w:pPr>
          <w:hyperlink w:history="1" w:anchor="_Toc188696487">
            <w:r w:rsidRPr="00E83A0D">
              <w:rPr>
                <w:rStyle w:val="Collegamentoipertestuale"/>
                <w:b/>
                <w:noProof/>
              </w:rPr>
              <w:t>1.1.5 - Differenze tra le tre aziende</w:t>
            </w:r>
            <w:r>
              <w:rPr>
                <w:noProof/>
                <w:webHidden/>
              </w:rPr>
              <w:tab/>
            </w:r>
            <w:r>
              <w:rPr>
                <w:noProof/>
                <w:webHidden/>
              </w:rPr>
              <w:fldChar w:fldCharType="begin"/>
            </w:r>
            <w:r>
              <w:rPr>
                <w:noProof/>
                <w:webHidden/>
              </w:rPr>
              <w:instrText xml:space="preserve"> PAGEREF _Toc188696487 \h </w:instrText>
            </w:r>
            <w:r>
              <w:rPr>
                <w:noProof/>
                <w:webHidden/>
              </w:rPr>
            </w:r>
            <w:r>
              <w:rPr>
                <w:noProof/>
                <w:webHidden/>
              </w:rPr>
              <w:fldChar w:fldCharType="separate"/>
            </w:r>
            <w:r>
              <w:rPr>
                <w:noProof/>
                <w:webHidden/>
              </w:rPr>
              <w:t>9</w:t>
            </w:r>
            <w:r>
              <w:rPr>
                <w:noProof/>
                <w:webHidden/>
              </w:rPr>
              <w:fldChar w:fldCharType="end"/>
            </w:r>
          </w:hyperlink>
        </w:p>
        <w:p w:rsidR="00CD0C38" w:rsidRDefault="00CD0C38" w14:paraId="13CF9D88" w14:textId="503A2C3E">
          <w:pPr>
            <w:pStyle w:val="Sommario3"/>
            <w:tabs>
              <w:tab w:val="right" w:leader="dot" w:pos="9628"/>
            </w:tabs>
            <w:rPr>
              <w:rFonts w:eastAsiaTheme="minorEastAsia"/>
              <w:noProof/>
              <w:sz w:val="24"/>
              <w:szCs w:val="24"/>
              <w:lang w:eastAsia="it-IT"/>
            </w:rPr>
          </w:pPr>
          <w:hyperlink w:history="1" w:anchor="_Toc188696488">
            <w:r w:rsidRPr="00E83A0D">
              <w:rPr>
                <w:rStyle w:val="Collegamentoipertestuale"/>
                <w:b/>
                <w:noProof/>
              </w:rPr>
              <w:t xml:space="preserve">1.1.6 </w:t>
            </w:r>
            <w:r w:rsidRPr="00E83A0D">
              <w:rPr>
                <w:rStyle w:val="Collegamentoipertestuale"/>
                <w:b/>
                <w:bCs/>
                <w:noProof/>
              </w:rPr>
              <w:t>-</w:t>
            </w:r>
            <w:r w:rsidRPr="00E83A0D">
              <w:rPr>
                <w:rStyle w:val="Collegamentoipertestuale"/>
                <w:b/>
                <w:noProof/>
              </w:rPr>
              <w:t xml:space="preserve"> Differenze tra i tre modelli di smartphone</w:t>
            </w:r>
            <w:r>
              <w:rPr>
                <w:noProof/>
                <w:webHidden/>
              </w:rPr>
              <w:tab/>
            </w:r>
            <w:r>
              <w:rPr>
                <w:noProof/>
                <w:webHidden/>
              </w:rPr>
              <w:fldChar w:fldCharType="begin"/>
            </w:r>
            <w:r>
              <w:rPr>
                <w:noProof/>
                <w:webHidden/>
              </w:rPr>
              <w:instrText xml:space="preserve"> PAGEREF _Toc188696488 \h </w:instrText>
            </w:r>
            <w:r>
              <w:rPr>
                <w:noProof/>
                <w:webHidden/>
              </w:rPr>
            </w:r>
            <w:r>
              <w:rPr>
                <w:noProof/>
                <w:webHidden/>
              </w:rPr>
              <w:fldChar w:fldCharType="separate"/>
            </w:r>
            <w:r>
              <w:rPr>
                <w:noProof/>
                <w:webHidden/>
              </w:rPr>
              <w:t>11</w:t>
            </w:r>
            <w:r>
              <w:rPr>
                <w:noProof/>
                <w:webHidden/>
              </w:rPr>
              <w:fldChar w:fldCharType="end"/>
            </w:r>
          </w:hyperlink>
        </w:p>
        <w:p w:rsidR="00CD0C38" w:rsidRDefault="00CD0C38" w14:paraId="1EDB144B" w14:textId="4C7BE5E1">
          <w:pPr>
            <w:pStyle w:val="Sommario2"/>
            <w:tabs>
              <w:tab w:val="right" w:leader="dot" w:pos="9628"/>
            </w:tabs>
            <w:rPr>
              <w:rFonts w:eastAsiaTheme="minorEastAsia"/>
              <w:noProof/>
              <w:sz w:val="24"/>
              <w:szCs w:val="24"/>
              <w:lang w:eastAsia="it-IT"/>
            </w:rPr>
          </w:pPr>
          <w:hyperlink w:history="1" w:anchor="_Toc188696489">
            <w:r w:rsidRPr="00E83A0D">
              <w:rPr>
                <w:rStyle w:val="Collegamentoipertestuale"/>
                <w:b/>
                <w:noProof/>
              </w:rPr>
              <w:t>1.2 - Obiettivi</w:t>
            </w:r>
            <w:r>
              <w:rPr>
                <w:noProof/>
                <w:webHidden/>
              </w:rPr>
              <w:tab/>
            </w:r>
            <w:r>
              <w:rPr>
                <w:noProof/>
                <w:webHidden/>
              </w:rPr>
              <w:fldChar w:fldCharType="begin"/>
            </w:r>
            <w:r>
              <w:rPr>
                <w:noProof/>
                <w:webHidden/>
              </w:rPr>
              <w:instrText xml:space="preserve"> PAGEREF _Toc188696489 \h </w:instrText>
            </w:r>
            <w:r>
              <w:rPr>
                <w:noProof/>
                <w:webHidden/>
              </w:rPr>
            </w:r>
            <w:r>
              <w:rPr>
                <w:noProof/>
                <w:webHidden/>
              </w:rPr>
              <w:fldChar w:fldCharType="separate"/>
            </w:r>
            <w:r>
              <w:rPr>
                <w:noProof/>
                <w:webHidden/>
              </w:rPr>
              <w:t>13</w:t>
            </w:r>
            <w:r>
              <w:rPr>
                <w:noProof/>
                <w:webHidden/>
              </w:rPr>
              <w:fldChar w:fldCharType="end"/>
            </w:r>
          </w:hyperlink>
        </w:p>
        <w:p w:rsidR="00CD0C38" w:rsidRDefault="00CD0C38" w14:paraId="55A64953" w14:textId="719BDCF1">
          <w:pPr>
            <w:pStyle w:val="Sommario2"/>
            <w:tabs>
              <w:tab w:val="right" w:leader="dot" w:pos="9628"/>
            </w:tabs>
            <w:rPr>
              <w:rFonts w:eastAsiaTheme="minorEastAsia"/>
              <w:noProof/>
              <w:sz w:val="24"/>
              <w:szCs w:val="24"/>
              <w:lang w:eastAsia="it-IT"/>
            </w:rPr>
          </w:pPr>
          <w:hyperlink w:history="1" w:anchor="_Toc188696490">
            <w:r w:rsidRPr="00E83A0D">
              <w:rPr>
                <w:rStyle w:val="Collegamentoipertestuale"/>
                <w:b/>
                <w:noProof/>
              </w:rPr>
              <w:t>1.3 - Metodologia</w:t>
            </w:r>
            <w:r>
              <w:rPr>
                <w:noProof/>
                <w:webHidden/>
              </w:rPr>
              <w:tab/>
            </w:r>
            <w:r>
              <w:rPr>
                <w:noProof/>
                <w:webHidden/>
              </w:rPr>
              <w:fldChar w:fldCharType="begin"/>
            </w:r>
            <w:r>
              <w:rPr>
                <w:noProof/>
                <w:webHidden/>
              </w:rPr>
              <w:instrText xml:space="preserve"> PAGEREF _Toc188696490 \h </w:instrText>
            </w:r>
            <w:r>
              <w:rPr>
                <w:noProof/>
                <w:webHidden/>
              </w:rPr>
            </w:r>
            <w:r>
              <w:rPr>
                <w:noProof/>
                <w:webHidden/>
              </w:rPr>
              <w:fldChar w:fldCharType="separate"/>
            </w:r>
            <w:r>
              <w:rPr>
                <w:noProof/>
                <w:webHidden/>
              </w:rPr>
              <w:t>13</w:t>
            </w:r>
            <w:r>
              <w:rPr>
                <w:noProof/>
                <w:webHidden/>
              </w:rPr>
              <w:fldChar w:fldCharType="end"/>
            </w:r>
          </w:hyperlink>
        </w:p>
        <w:p w:rsidR="00CD0C38" w:rsidRDefault="00CD0C38" w14:paraId="6757EB50" w14:textId="4C3E82BB">
          <w:pPr>
            <w:pStyle w:val="Sommario1"/>
            <w:rPr>
              <w:rFonts w:eastAsiaTheme="minorEastAsia"/>
              <w:b w:val="0"/>
              <w:bCs w:val="0"/>
              <w:color w:val="auto"/>
              <w:sz w:val="24"/>
              <w:szCs w:val="24"/>
              <w:lang w:eastAsia="it-IT"/>
            </w:rPr>
          </w:pPr>
          <w:hyperlink w:history="1" w:anchor="_Toc188696491">
            <w:r w:rsidRPr="00E83A0D">
              <w:rPr>
                <w:rStyle w:val="Collegamentoipertestuale"/>
              </w:rPr>
              <w:t>Capitolo 2</w:t>
            </w:r>
            <w:r>
              <w:rPr>
                <w:webHidden/>
              </w:rPr>
              <w:tab/>
            </w:r>
            <w:r>
              <w:rPr>
                <w:webHidden/>
              </w:rPr>
              <w:fldChar w:fldCharType="begin"/>
            </w:r>
            <w:r>
              <w:rPr>
                <w:webHidden/>
              </w:rPr>
              <w:instrText xml:space="preserve"> PAGEREF _Toc188696491 \h </w:instrText>
            </w:r>
            <w:r>
              <w:rPr>
                <w:webHidden/>
              </w:rPr>
            </w:r>
            <w:r>
              <w:rPr>
                <w:webHidden/>
              </w:rPr>
              <w:fldChar w:fldCharType="separate"/>
            </w:r>
            <w:r>
              <w:rPr>
                <w:webHidden/>
              </w:rPr>
              <w:t>14</w:t>
            </w:r>
            <w:r>
              <w:rPr>
                <w:webHidden/>
              </w:rPr>
              <w:fldChar w:fldCharType="end"/>
            </w:r>
          </w:hyperlink>
        </w:p>
        <w:p w:rsidR="00CD0C38" w:rsidRDefault="00CD0C38" w14:paraId="32EB4710" w14:textId="50807BF0">
          <w:pPr>
            <w:pStyle w:val="Sommario2"/>
            <w:tabs>
              <w:tab w:val="right" w:leader="dot" w:pos="9628"/>
            </w:tabs>
            <w:rPr>
              <w:rFonts w:eastAsiaTheme="minorEastAsia"/>
              <w:noProof/>
              <w:sz w:val="24"/>
              <w:szCs w:val="24"/>
              <w:lang w:eastAsia="it-IT"/>
            </w:rPr>
          </w:pPr>
          <w:hyperlink w:history="1" w:anchor="_Toc188696492">
            <w:r w:rsidRPr="00E83A0D">
              <w:rPr>
                <w:rStyle w:val="Collegamentoipertestuale"/>
                <w:b/>
                <w:noProof/>
              </w:rPr>
              <w:t>2.1 - Logica AHP</w:t>
            </w:r>
            <w:r>
              <w:rPr>
                <w:noProof/>
                <w:webHidden/>
              </w:rPr>
              <w:tab/>
            </w:r>
            <w:r>
              <w:rPr>
                <w:noProof/>
                <w:webHidden/>
              </w:rPr>
              <w:fldChar w:fldCharType="begin"/>
            </w:r>
            <w:r>
              <w:rPr>
                <w:noProof/>
                <w:webHidden/>
              </w:rPr>
              <w:instrText xml:space="preserve"> PAGEREF _Toc188696492 \h </w:instrText>
            </w:r>
            <w:r>
              <w:rPr>
                <w:noProof/>
                <w:webHidden/>
              </w:rPr>
            </w:r>
            <w:r>
              <w:rPr>
                <w:noProof/>
                <w:webHidden/>
              </w:rPr>
              <w:fldChar w:fldCharType="separate"/>
            </w:r>
            <w:r>
              <w:rPr>
                <w:noProof/>
                <w:webHidden/>
              </w:rPr>
              <w:t>14</w:t>
            </w:r>
            <w:r>
              <w:rPr>
                <w:noProof/>
                <w:webHidden/>
              </w:rPr>
              <w:fldChar w:fldCharType="end"/>
            </w:r>
          </w:hyperlink>
        </w:p>
        <w:p w:rsidR="00CD0C38" w:rsidRDefault="00CD0C38" w14:paraId="0711F2FA" w14:textId="3053275D">
          <w:pPr>
            <w:pStyle w:val="Sommario2"/>
            <w:tabs>
              <w:tab w:val="right" w:leader="dot" w:pos="9628"/>
            </w:tabs>
            <w:rPr>
              <w:rFonts w:eastAsiaTheme="minorEastAsia"/>
              <w:noProof/>
              <w:sz w:val="24"/>
              <w:szCs w:val="24"/>
              <w:lang w:eastAsia="it-IT"/>
            </w:rPr>
          </w:pPr>
          <w:hyperlink w:history="1" w:anchor="_Toc188696493">
            <w:r w:rsidRPr="00E83A0D">
              <w:rPr>
                <w:rStyle w:val="Collegamentoipertestuale"/>
                <w:b/>
                <w:noProof/>
              </w:rPr>
              <w:t>2.2 - Identificazione degli attributi e delle variabili</w:t>
            </w:r>
            <w:r>
              <w:rPr>
                <w:noProof/>
                <w:webHidden/>
              </w:rPr>
              <w:tab/>
            </w:r>
            <w:r>
              <w:rPr>
                <w:noProof/>
                <w:webHidden/>
              </w:rPr>
              <w:fldChar w:fldCharType="begin"/>
            </w:r>
            <w:r>
              <w:rPr>
                <w:noProof/>
                <w:webHidden/>
              </w:rPr>
              <w:instrText xml:space="preserve"> PAGEREF _Toc188696493 \h </w:instrText>
            </w:r>
            <w:r>
              <w:rPr>
                <w:noProof/>
                <w:webHidden/>
              </w:rPr>
            </w:r>
            <w:r>
              <w:rPr>
                <w:noProof/>
                <w:webHidden/>
              </w:rPr>
              <w:fldChar w:fldCharType="separate"/>
            </w:r>
            <w:r>
              <w:rPr>
                <w:noProof/>
                <w:webHidden/>
              </w:rPr>
              <w:t>15</w:t>
            </w:r>
            <w:r>
              <w:rPr>
                <w:noProof/>
                <w:webHidden/>
              </w:rPr>
              <w:fldChar w:fldCharType="end"/>
            </w:r>
          </w:hyperlink>
        </w:p>
        <w:p w:rsidR="00CD0C38" w:rsidRDefault="00CD0C38" w14:paraId="56A32335" w14:textId="140E72E4">
          <w:pPr>
            <w:pStyle w:val="Sommario2"/>
            <w:tabs>
              <w:tab w:val="right" w:leader="dot" w:pos="9628"/>
            </w:tabs>
            <w:rPr>
              <w:rFonts w:eastAsiaTheme="minorEastAsia"/>
              <w:noProof/>
              <w:sz w:val="24"/>
              <w:szCs w:val="24"/>
              <w:lang w:eastAsia="it-IT"/>
            </w:rPr>
          </w:pPr>
          <w:hyperlink w:history="1" w:anchor="_Toc188696494">
            <w:r w:rsidRPr="00E83A0D">
              <w:rPr>
                <w:rStyle w:val="Collegamentoipertestuale"/>
                <w:b/>
                <w:noProof/>
              </w:rPr>
              <w:t>2.3 - Individuazione del cluster</w:t>
            </w:r>
            <w:r>
              <w:rPr>
                <w:noProof/>
                <w:webHidden/>
              </w:rPr>
              <w:tab/>
            </w:r>
            <w:r>
              <w:rPr>
                <w:noProof/>
                <w:webHidden/>
              </w:rPr>
              <w:fldChar w:fldCharType="begin"/>
            </w:r>
            <w:r>
              <w:rPr>
                <w:noProof/>
                <w:webHidden/>
              </w:rPr>
              <w:instrText xml:space="preserve"> PAGEREF _Toc188696494 \h </w:instrText>
            </w:r>
            <w:r>
              <w:rPr>
                <w:noProof/>
                <w:webHidden/>
              </w:rPr>
            </w:r>
            <w:r>
              <w:rPr>
                <w:noProof/>
                <w:webHidden/>
              </w:rPr>
              <w:fldChar w:fldCharType="separate"/>
            </w:r>
            <w:r>
              <w:rPr>
                <w:noProof/>
                <w:webHidden/>
              </w:rPr>
              <w:t>16</w:t>
            </w:r>
            <w:r>
              <w:rPr>
                <w:noProof/>
                <w:webHidden/>
              </w:rPr>
              <w:fldChar w:fldCharType="end"/>
            </w:r>
          </w:hyperlink>
        </w:p>
        <w:p w:rsidR="00CD0C38" w:rsidRDefault="00CD0C38" w14:paraId="4B8A7F8C" w14:textId="60EB624A">
          <w:pPr>
            <w:pStyle w:val="Sommario3"/>
            <w:tabs>
              <w:tab w:val="right" w:leader="dot" w:pos="9628"/>
            </w:tabs>
            <w:rPr>
              <w:rFonts w:eastAsiaTheme="minorEastAsia"/>
              <w:noProof/>
              <w:sz w:val="24"/>
              <w:szCs w:val="24"/>
              <w:lang w:eastAsia="it-IT"/>
            </w:rPr>
          </w:pPr>
          <w:hyperlink w:history="1" w:anchor="_Toc188696495">
            <w:r w:rsidRPr="00E83A0D">
              <w:rPr>
                <w:rStyle w:val="Collegamentoipertestuale"/>
                <w:b/>
                <w:noProof/>
              </w:rPr>
              <w:t>2.3.1 - CLUSTER 1</w:t>
            </w:r>
            <w:r>
              <w:rPr>
                <w:noProof/>
                <w:webHidden/>
              </w:rPr>
              <w:tab/>
            </w:r>
            <w:r>
              <w:rPr>
                <w:noProof/>
                <w:webHidden/>
              </w:rPr>
              <w:fldChar w:fldCharType="begin"/>
            </w:r>
            <w:r>
              <w:rPr>
                <w:noProof/>
                <w:webHidden/>
              </w:rPr>
              <w:instrText xml:space="preserve"> PAGEREF _Toc188696495 \h </w:instrText>
            </w:r>
            <w:r>
              <w:rPr>
                <w:noProof/>
                <w:webHidden/>
              </w:rPr>
            </w:r>
            <w:r>
              <w:rPr>
                <w:noProof/>
                <w:webHidden/>
              </w:rPr>
              <w:fldChar w:fldCharType="separate"/>
            </w:r>
            <w:r>
              <w:rPr>
                <w:noProof/>
                <w:webHidden/>
              </w:rPr>
              <w:t>17</w:t>
            </w:r>
            <w:r>
              <w:rPr>
                <w:noProof/>
                <w:webHidden/>
              </w:rPr>
              <w:fldChar w:fldCharType="end"/>
            </w:r>
          </w:hyperlink>
        </w:p>
        <w:p w:rsidR="00CD0C38" w:rsidRDefault="00CD0C38" w14:paraId="1B4BE8CA" w14:textId="2C0952F1">
          <w:pPr>
            <w:pStyle w:val="Sommario3"/>
            <w:tabs>
              <w:tab w:val="right" w:leader="dot" w:pos="9628"/>
            </w:tabs>
            <w:rPr>
              <w:rFonts w:eastAsiaTheme="minorEastAsia"/>
              <w:noProof/>
              <w:sz w:val="24"/>
              <w:szCs w:val="24"/>
              <w:lang w:eastAsia="it-IT"/>
            </w:rPr>
          </w:pPr>
          <w:hyperlink w:history="1" w:anchor="_Toc188696496">
            <w:r w:rsidRPr="00E83A0D">
              <w:rPr>
                <w:rStyle w:val="Collegamentoipertestuale"/>
                <w:b/>
                <w:noProof/>
              </w:rPr>
              <w:t>2.3.2 – CLUSTER 2</w:t>
            </w:r>
            <w:r>
              <w:rPr>
                <w:noProof/>
                <w:webHidden/>
              </w:rPr>
              <w:tab/>
            </w:r>
            <w:r>
              <w:rPr>
                <w:noProof/>
                <w:webHidden/>
              </w:rPr>
              <w:fldChar w:fldCharType="begin"/>
            </w:r>
            <w:r>
              <w:rPr>
                <w:noProof/>
                <w:webHidden/>
              </w:rPr>
              <w:instrText xml:space="preserve"> PAGEREF _Toc188696496 \h </w:instrText>
            </w:r>
            <w:r>
              <w:rPr>
                <w:noProof/>
                <w:webHidden/>
              </w:rPr>
            </w:r>
            <w:r>
              <w:rPr>
                <w:noProof/>
                <w:webHidden/>
              </w:rPr>
              <w:fldChar w:fldCharType="separate"/>
            </w:r>
            <w:r>
              <w:rPr>
                <w:noProof/>
                <w:webHidden/>
              </w:rPr>
              <w:t>23</w:t>
            </w:r>
            <w:r>
              <w:rPr>
                <w:noProof/>
                <w:webHidden/>
              </w:rPr>
              <w:fldChar w:fldCharType="end"/>
            </w:r>
          </w:hyperlink>
        </w:p>
        <w:p w:rsidR="00CD0C38" w:rsidRDefault="00CD0C38" w14:paraId="4A2E596F" w14:textId="54EBE24B">
          <w:pPr>
            <w:pStyle w:val="Sommario3"/>
            <w:tabs>
              <w:tab w:val="right" w:leader="dot" w:pos="9628"/>
            </w:tabs>
            <w:rPr>
              <w:rFonts w:eastAsiaTheme="minorEastAsia"/>
              <w:noProof/>
              <w:sz w:val="24"/>
              <w:szCs w:val="24"/>
              <w:lang w:eastAsia="it-IT"/>
            </w:rPr>
          </w:pPr>
          <w:hyperlink w:history="1" w:anchor="_Toc188696497">
            <w:r w:rsidRPr="00E83A0D">
              <w:rPr>
                <w:rStyle w:val="Collegamentoipertestuale"/>
                <w:b/>
                <w:noProof/>
              </w:rPr>
              <w:t>2.2.3 – CLUSTER 3</w:t>
            </w:r>
            <w:r>
              <w:rPr>
                <w:noProof/>
                <w:webHidden/>
              </w:rPr>
              <w:tab/>
            </w:r>
            <w:r>
              <w:rPr>
                <w:noProof/>
                <w:webHidden/>
              </w:rPr>
              <w:fldChar w:fldCharType="begin"/>
            </w:r>
            <w:r>
              <w:rPr>
                <w:noProof/>
                <w:webHidden/>
              </w:rPr>
              <w:instrText xml:space="preserve"> PAGEREF _Toc188696497 \h </w:instrText>
            </w:r>
            <w:r>
              <w:rPr>
                <w:noProof/>
                <w:webHidden/>
              </w:rPr>
            </w:r>
            <w:r>
              <w:rPr>
                <w:noProof/>
                <w:webHidden/>
              </w:rPr>
              <w:fldChar w:fldCharType="separate"/>
            </w:r>
            <w:r>
              <w:rPr>
                <w:noProof/>
                <w:webHidden/>
              </w:rPr>
              <w:t>29</w:t>
            </w:r>
            <w:r>
              <w:rPr>
                <w:noProof/>
                <w:webHidden/>
              </w:rPr>
              <w:fldChar w:fldCharType="end"/>
            </w:r>
          </w:hyperlink>
        </w:p>
        <w:p w:rsidR="00CD0C38" w:rsidRDefault="00CD0C38" w14:paraId="6F29DF2C" w14:textId="3D4D51B6">
          <w:pPr>
            <w:pStyle w:val="Sommario1"/>
            <w:rPr>
              <w:rFonts w:eastAsiaTheme="minorEastAsia"/>
              <w:b w:val="0"/>
              <w:bCs w:val="0"/>
              <w:color w:val="auto"/>
              <w:sz w:val="24"/>
              <w:szCs w:val="24"/>
              <w:lang w:eastAsia="it-IT"/>
            </w:rPr>
          </w:pPr>
          <w:hyperlink w:history="1" w:anchor="_Toc188696498">
            <w:r w:rsidRPr="00E83A0D">
              <w:rPr>
                <w:rStyle w:val="Collegamentoipertestuale"/>
              </w:rPr>
              <w:t>Capitolo 3</w:t>
            </w:r>
            <w:r>
              <w:rPr>
                <w:webHidden/>
              </w:rPr>
              <w:tab/>
            </w:r>
            <w:r>
              <w:rPr>
                <w:webHidden/>
              </w:rPr>
              <w:fldChar w:fldCharType="begin"/>
            </w:r>
            <w:r>
              <w:rPr>
                <w:webHidden/>
              </w:rPr>
              <w:instrText xml:space="preserve"> PAGEREF _Toc188696498 \h </w:instrText>
            </w:r>
            <w:r>
              <w:rPr>
                <w:webHidden/>
              </w:rPr>
            </w:r>
            <w:r>
              <w:rPr>
                <w:webHidden/>
              </w:rPr>
              <w:fldChar w:fldCharType="separate"/>
            </w:r>
            <w:r>
              <w:rPr>
                <w:webHidden/>
              </w:rPr>
              <w:t>36</w:t>
            </w:r>
            <w:r>
              <w:rPr>
                <w:webHidden/>
              </w:rPr>
              <w:fldChar w:fldCharType="end"/>
            </w:r>
          </w:hyperlink>
        </w:p>
        <w:p w:rsidR="00CD0C38" w:rsidRDefault="00CD0C38" w14:paraId="346391BF" w14:textId="538E0553">
          <w:pPr>
            <w:pStyle w:val="Sommario3"/>
            <w:tabs>
              <w:tab w:val="right" w:leader="dot" w:pos="9628"/>
            </w:tabs>
            <w:rPr>
              <w:rFonts w:eastAsiaTheme="minorEastAsia"/>
              <w:noProof/>
              <w:sz w:val="24"/>
              <w:szCs w:val="24"/>
              <w:lang w:eastAsia="it-IT"/>
            </w:rPr>
          </w:pPr>
          <w:hyperlink w:history="1" w:anchor="_Toc188696499">
            <w:r w:rsidRPr="00E83A0D">
              <w:rPr>
                <w:rStyle w:val="Collegamentoipertestuale"/>
                <w:b/>
                <w:noProof/>
              </w:rPr>
              <w:t>3.1 – Logica Fuzzy</w:t>
            </w:r>
            <w:r>
              <w:rPr>
                <w:noProof/>
                <w:webHidden/>
              </w:rPr>
              <w:tab/>
            </w:r>
            <w:r>
              <w:rPr>
                <w:noProof/>
                <w:webHidden/>
              </w:rPr>
              <w:fldChar w:fldCharType="begin"/>
            </w:r>
            <w:r>
              <w:rPr>
                <w:noProof/>
                <w:webHidden/>
              </w:rPr>
              <w:instrText xml:space="preserve"> PAGEREF _Toc188696499 \h </w:instrText>
            </w:r>
            <w:r>
              <w:rPr>
                <w:noProof/>
                <w:webHidden/>
              </w:rPr>
            </w:r>
            <w:r>
              <w:rPr>
                <w:noProof/>
                <w:webHidden/>
              </w:rPr>
              <w:fldChar w:fldCharType="separate"/>
            </w:r>
            <w:r>
              <w:rPr>
                <w:noProof/>
                <w:webHidden/>
              </w:rPr>
              <w:t>36</w:t>
            </w:r>
            <w:r>
              <w:rPr>
                <w:noProof/>
                <w:webHidden/>
              </w:rPr>
              <w:fldChar w:fldCharType="end"/>
            </w:r>
          </w:hyperlink>
        </w:p>
        <w:p w:rsidR="00CD0C38" w:rsidRDefault="00CD0C38" w14:paraId="6ADB227A" w14:textId="42BC4EBB">
          <w:pPr>
            <w:pStyle w:val="Sommario3"/>
            <w:tabs>
              <w:tab w:val="right" w:leader="dot" w:pos="9628"/>
            </w:tabs>
            <w:rPr>
              <w:rFonts w:eastAsiaTheme="minorEastAsia"/>
              <w:noProof/>
              <w:sz w:val="24"/>
              <w:szCs w:val="24"/>
              <w:lang w:eastAsia="it-IT"/>
            </w:rPr>
          </w:pPr>
          <w:hyperlink w:history="1" w:anchor="_Toc188696500">
            <w:r w:rsidRPr="00E83A0D">
              <w:rPr>
                <w:rStyle w:val="Collegamentoipertestuale"/>
                <w:b/>
                <w:bCs/>
                <w:noProof/>
              </w:rPr>
              <w:t>3.2 – Term Set per i relativi cluster</w:t>
            </w:r>
            <w:r>
              <w:rPr>
                <w:noProof/>
                <w:webHidden/>
              </w:rPr>
              <w:tab/>
            </w:r>
            <w:r>
              <w:rPr>
                <w:noProof/>
                <w:webHidden/>
              </w:rPr>
              <w:fldChar w:fldCharType="begin"/>
            </w:r>
            <w:r>
              <w:rPr>
                <w:noProof/>
                <w:webHidden/>
              </w:rPr>
              <w:instrText xml:space="preserve"> PAGEREF _Toc188696500 \h </w:instrText>
            </w:r>
            <w:r>
              <w:rPr>
                <w:noProof/>
                <w:webHidden/>
              </w:rPr>
            </w:r>
            <w:r>
              <w:rPr>
                <w:noProof/>
                <w:webHidden/>
              </w:rPr>
              <w:fldChar w:fldCharType="separate"/>
            </w:r>
            <w:r>
              <w:rPr>
                <w:noProof/>
                <w:webHidden/>
              </w:rPr>
              <w:t>46</w:t>
            </w:r>
            <w:r>
              <w:rPr>
                <w:noProof/>
                <w:webHidden/>
              </w:rPr>
              <w:fldChar w:fldCharType="end"/>
            </w:r>
          </w:hyperlink>
        </w:p>
        <w:p w:rsidR="00CD0C38" w:rsidRDefault="00CD0C38" w14:paraId="73C69735" w14:textId="142F4269">
          <w:pPr>
            <w:pStyle w:val="Sommario3"/>
            <w:tabs>
              <w:tab w:val="right" w:leader="dot" w:pos="9628"/>
            </w:tabs>
            <w:rPr>
              <w:rFonts w:eastAsiaTheme="minorEastAsia"/>
              <w:noProof/>
              <w:sz w:val="24"/>
              <w:szCs w:val="24"/>
              <w:lang w:eastAsia="it-IT"/>
            </w:rPr>
          </w:pPr>
          <w:hyperlink w:history="1" w:anchor="_Toc188696501">
            <w:r w:rsidRPr="00E83A0D">
              <w:rPr>
                <w:rStyle w:val="Collegamentoipertestuale"/>
                <w:b/>
                <w:bCs/>
                <w:noProof/>
              </w:rPr>
              <w:t>FUZZYCLUSTER1IPHONE.xlsx</w:t>
            </w:r>
            <w:r>
              <w:rPr>
                <w:noProof/>
                <w:webHidden/>
              </w:rPr>
              <w:tab/>
            </w:r>
            <w:r>
              <w:rPr>
                <w:noProof/>
                <w:webHidden/>
              </w:rPr>
              <w:fldChar w:fldCharType="begin"/>
            </w:r>
            <w:r>
              <w:rPr>
                <w:noProof/>
                <w:webHidden/>
              </w:rPr>
              <w:instrText xml:space="preserve"> PAGEREF _Toc188696501 \h </w:instrText>
            </w:r>
            <w:r>
              <w:rPr>
                <w:noProof/>
                <w:webHidden/>
              </w:rPr>
            </w:r>
            <w:r>
              <w:rPr>
                <w:noProof/>
                <w:webHidden/>
              </w:rPr>
              <w:fldChar w:fldCharType="separate"/>
            </w:r>
            <w:r>
              <w:rPr>
                <w:noProof/>
                <w:webHidden/>
              </w:rPr>
              <w:t>51</w:t>
            </w:r>
            <w:r>
              <w:rPr>
                <w:noProof/>
                <w:webHidden/>
              </w:rPr>
              <w:fldChar w:fldCharType="end"/>
            </w:r>
          </w:hyperlink>
        </w:p>
        <w:p w:rsidR="00CD0C38" w:rsidRDefault="00CD0C38" w14:paraId="24A3B3E2" w14:textId="69F3BC0D">
          <w:pPr>
            <w:pStyle w:val="Sommario1"/>
            <w:rPr>
              <w:rFonts w:eastAsiaTheme="minorEastAsia"/>
              <w:b w:val="0"/>
              <w:bCs w:val="0"/>
              <w:color w:val="auto"/>
              <w:sz w:val="24"/>
              <w:szCs w:val="24"/>
              <w:lang w:eastAsia="it-IT"/>
            </w:rPr>
          </w:pPr>
          <w:hyperlink w:history="1" w:anchor="_Toc188696502">
            <w:r w:rsidRPr="00E83A0D">
              <w:rPr>
                <w:rStyle w:val="Collegamentoipertestuale"/>
              </w:rPr>
              <w:t>Capitolo 4</w:t>
            </w:r>
            <w:r>
              <w:rPr>
                <w:webHidden/>
              </w:rPr>
              <w:tab/>
            </w:r>
            <w:r>
              <w:rPr>
                <w:webHidden/>
              </w:rPr>
              <w:fldChar w:fldCharType="begin"/>
            </w:r>
            <w:r>
              <w:rPr>
                <w:webHidden/>
              </w:rPr>
              <w:instrText xml:space="preserve"> PAGEREF _Toc188696502 \h </w:instrText>
            </w:r>
            <w:r>
              <w:rPr>
                <w:webHidden/>
              </w:rPr>
            </w:r>
            <w:r>
              <w:rPr>
                <w:webHidden/>
              </w:rPr>
              <w:fldChar w:fldCharType="separate"/>
            </w:r>
            <w:r>
              <w:rPr>
                <w:webHidden/>
              </w:rPr>
              <w:t>52</w:t>
            </w:r>
            <w:r>
              <w:rPr>
                <w:webHidden/>
              </w:rPr>
              <w:fldChar w:fldCharType="end"/>
            </w:r>
          </w:hyperlink>
        </w:p>
        <w:p w:rsidR="00CD0C38" w:rsidRDefault="00CD0C38" w14:paraId="3738A0AC" w14:textId="39AFA00E">
          <w:pPr>
            <w:pStyle w:val="Sommario3"/>
            <w:tabs>
              <w:tab w:val="right" w:leader="dot" w:pos="9628"/>
            </w:tabs>
            <w:rPr>
              <w:rFonts w:eastAsiaTheme="minorEastAsia"/>
              <w:noProof/>
              <w:sz w:val="24"/>
              <w:szCs w:val="24"/>
              <w:lang w:eastAsia="it-IT"/>
            </w:rPr>
          </w:pPr>
          <w:hyperlink w:history="1" w:anchor="_Toc188696503">
            <w:r w:rsidRPr="00E83A0D">
              <w:rPr>
                <w:rStyle w:val="Collegamentoipertestuale"/>
                <w:b/>
                <w:bCs/>
                <w:noProof/>
              </w:rPr>
              <w:t>4.1 –Defuzzificazione</w:t>
            </w:r>
            <w:r>
              <w:rPr>
                <w:noProof/>
                <w:webHidden/>
              </w:rPr>
              <w:tab/>
            </w:r>
            <w:r>
              <w:rPr>
                <w:noProof/>
                <w:webHidden/>
              </w:rPr>
              <w:fldChar w:fldCharType="begin"/>
            </w:r>
            <w:r>
              <w:rPr>
                <w:noProof/>
                <w:webHidden/>
              </w:rPr>
              <w:instrText xml:space="preserve"> PAGEREF _Toc188696503 \h </w:instrText>
            </w:r>
            <w:r>
              <w:rPr>
                <w:noProof/>
                <w:webHidden/>
              </w:rPr>
            </w:r>
            <w:r>
              <w:rPr>
                <w:noProof/>
                <w:webHidden/>
              </w:rPr>
              <w:fldChar w:fldCharType="separate"/>
            </w:r>
            <w:r>
              <w:rPr>
                <w:noProof/>
                <w:webHidden/>
              </w:rPr>
              <w:t>52</w:t>
            </w:r>
            <w:r>
              <w:rPr>
                <w:noProof/>
                <w:webHidden/>
              </w:rPr>
              <w:fldChar w:fldCharType="end"/>
            </w:r>
          </w:hyperlink>
        </w:p>
        <w:p w:rsidR="00CD0C38" w:rsidRDefault="00CD0C38" w14:paraId="1278A979" w14:textId="0D931777">
          <w:pPr>
            <w:pStyle w:val="Sommario3"/>
            <w:tabs>
              <w:tab w:val="right" w:leader="dot" w:pos="9628"/>
            </w:tabs>
            <w:rPr>
              <w:rFonts w:eastAsiaTheme="minorEastAsia"/>
              <w:noProof/>
              <w:sz w:val="24"/>
              <w:szCs w:val="24"/>
              <w:lang w:eastAsia="it-IT"/>
            </w:rPr>
          </w:pPr>
          <w:hyperlink w:history="1" w:anchor="_Toc188696504">
            <w:r w:rsidRPr="00E83A0D">
              <w:rPr>
                <w:rStyle w:val="Collegamentoipertestuale"/>
                <w:b/>
                <w:bCs/>
                <w:noProof/>
              </w:rPr>
              <w:t>4.2 - Coefficiente di variazione</w:t>
            </w:r>
            <w:r>
              <w:rPr>
                <w:noProof/>
                <w:webHidden/>
              </w:rPr>
              <w:tab/>
            </w:r>
            <w:r>
              <w:rPr>
                <w:noProof/>
                <w:webHidden/>
              </w:rPr>
              <w:fldChar w:fldCharType="begin"/>
            </w:r>
            <w:r>
              <w:rPr>
                <w:noProof/>
                <w:webHidden/>
              </w:rPr>
              <w:instrText xml:space="preserve"> PAGEREF _Toc188696504 \h </w:instrText>
            </w:r>
            <w:r>
              <w:rPr>
                <w:noProof/>
                <w:webHidden/>
              </w:rPr>
            </w:r>
            <w:r>
              <w:rPr>
                <w:noProof/>
                <w:webHidden/>
              </w:rPr>
              <w:fldChar w:fldCharType="separate"/>
            </w:r>
            <w:r>
              <w:rPr>
                <w:noProof/>
                <w:webHidden/>
              </w:rPr>
              <w:t>53</w:t>
            </w:r>
            <w:r>
              <w:rPr>
                <w:noProof/>
                <w:webHidden/>
              </w:rPr>
              <w:fldChar w:fldCharType="end"/>
            </w:r>
          </w:hyperlink>
        </w:p>
        <w:p w:rsidR="00CD0C38" w:rsidRDefault="00CD0C38" w14:paraId="3A0A4945" w14:textId="37750753">
          <w:pPr>
            <w:pStyle w:val="Sommario3"/>
            <w:tabs>
              <w:tab w:val="right" w:leader="dot" w:pos="9628"/>
            </w:tabs>
            <w:rPr>
              <w:rFonts w:eastAsiaTheme="minorEastAsia"/>
              <w:noProof/>
              <w:sz w:val="24"/>
              <w:szCs w:val="24"/>
              <w:lang w:eastAsia="it-IT"/>
            </w:rPr>
          </w:pPr>
          <w:hyperlink w:history="1" w:anchor="_Toc188696505">
            <w:r w:rsidRPr="00E83A0D">
              <w:rPr>
                <w:rStyle w:val="Collegamentoipertestuale"/>
                <w:b/>
                <w:bCs/>
                <w:noProof/>
              </w:rPr>
              <w:t>4.3 – Comparazione tra le valutazioni di attributi e caratteristiche</w:t>
            </w:r>
            <w:r>
              <w:rPr>
                <w:noProof/>
                <w:webHidden/>
              </w:rPr>
              <w:tab/>
            </w:r>
            <w:r>
              <w:rPr>
                <w:noProof/>
                <w:webHidden/>
              </w:rPr>
              <w:fldChar w:fldCharType="begin"/>
            </w:r>
            <w:r>
              <w:rPr>
                <w:noProof/>
                <w:webHidden/>
              </w:rPr>
              <w:instrText xml:space="preserve"> PAGEREF _Toc188696505 \h </w:instrText>
            </w:r>
            <w:r>
              <w:rPr>
                <w:noProof/>
                <w:webHidden/>
              </w:rPr>
            </w:r>
            <w:r>
              <w:rPr>
                <w:noProof/>
                <w:webHidden/>
              </w:rPr>
              <w:fldChar w:fldCharType="separate"/>
            </w:r>
            <w:r>
              <w:rPr>
                <w:noProof/>
                <w:webHidden/>
              </w:rPr>
              <w:t>62</w:t>
            </w:r>
            <w:r>
              <w:rPr>
                <w:noProof/>
                <w:webHidden/>
              </w:rPr>
              <w:fldChar w:fldCharType="end"/>
            </w:r>
          </w:hyperlink>
        </w:p>
        <w:p w:rsidR="00CD0C38" w:rsidRDefault="00CD0C38" w14:paraId="37A9AC64" w14:textId="73CC12F8">
          <w:pPr>
            <w:pStyle w:val="Sommario1"/>
            <w:rPr>
              <w:rFonts w:eastAsiaTheme="minorEastAsia"/>
              <w:b w:val="0"/>
              <w:bCs w:val="0"/>
              <w:color w:val="auto"/>
              <w:sz w:val="24"/>
              <w:szCs w:val="24"/>
              <w:lang w:eastAsia="it-IT"/>
            </w:rPr>
          </w:pPr>
          <w:hyperlink w:history="1" w:anchor="_Toc188696506">
            <w:r w:rsidRPr="00E83A0D">
              <w:rPr>
                <w:rStyle w:val="Collegamentoipertestuale"/>
              </w:rPr>
              <w:t>Capitolo 5</w:t>
            </w:r>
            <w:r>
              <w:rPr>
                <w:webHidden/>
              </w:rPr>
              <w:tab/>
            </w:r>
            <w:r>
              <w:rPr>
                <w:webHidden/>
              </w:rPr>
              <w:fldChar w:fldCharType="begin"/>
            </w:r>
            <w:r>
              <w:rPr>
                <w:webHidden/>
              </w:rPr>
              <w:instrText xml:space="preserve"> PAGEREF _Toc188696506 \h </w:instrText>
            </w:r>
            <w:r>
              <w:rPr>
                <w:webHidden/>
              </w:rPr>
            </w:r>
            <w:r>
              <w:rPr>
                <w:webHidden/>
              </w:rPr>
              <w:fldChar w:fldCharType="separate"/>
            </w:r>
            <w:r>
              <w:rPr>
                <w:webHidden/>
              </w:rPr>
              <w:t>69</w:t>
            </w:r>
            <w:r>
              <w:rPr>
                <w:webHidden/>
              </w:rPr>
              <w:fldChar w:fldCharType="end"/>
            </w:r>
          </w:hyperlink>
        </w:p>
        <w:p w:rsidR="00CD0C38" w:rsidRDefault="00CD0C38" w14:paraId="03474762" w14:textId="31829ACF">
          <w:pPr>
            <w:pStyle w:val="Sommario3"/>
            <w:tabs>
              <w:tab w:val="right" w:leader="dot" w:pos="9628"/>
            </w:tabs>
            <w:rPr>
              <w:rFonts w:eastAsiaTheme="minorEastAsia"/>
              <w:noProof/>
              <w:sz w:val="24"/>
              <w:szCs w:val="24"/>
              <w:lang w:eastAsia="it-IT"/>
            </w:rPr>
          </w:pPr>
          <w:hyperlink w:history="1" w:anchor="_Toc188696507">
            <w:r w:rsidRPr="00E83A0D">
              <w:rPr>
                <w:rStyle w:val="Collegamentoipertestuale"/>
                <w:b/>
                <w:bCs/>
                <w:noProof/>
              </w:rPr>
              <w:t>5.1 Conclusioni e migliorie</w:t>
            </w:r>
            <w:r>
              <w:rPr>
                <w:noProof/>
                <w:webHidden/>
              </w:rPr>
              <w:tab/>
            </w:r>
            <w:r>
              <w:rPr>
                <w:noProof/>
                <w:webHidden/>
              </w:rPr>
              <w:fldChar w:fldCharType="begin"/>
            </w:r>
            <w:r>
              <w:rPr>
                <w:noProof/>
                <w:webHidden/>
              </w:rPr>
              <w:instrText xml:space="preserve"> PAGEREF _Toc188696507 \h </w:instrText>
            </w:r>
            <w:r>
              <w:rPr>
                <w:noProof/>
                <w:webHidden/>
              </w:rPr>
            </w:r>
            <w:r>
              <w:rPr>
                <w:noProof/>
                <w:webHidden/>
              </w:rPr>
              <w:fldChar w:fldCharType="separate"/>
            </w:r>
            <w:r>
              <w:rPr>
                <w:noProof/>
                <w:webHidden/>
              </w:rPr>
              <w:t>69</w:t>
            </w:r>
            <w:r>
              <w:rPr>
                <w:noProof/>
                <w:webHidden/>
              </w:rPr>
              <w:fldChar w:fldCharType="end"/>
            </w:r>
          </w:hyperlink>
        </w:p>
        <w:p w:rsidR="00CD0C38" w:rsidRDefault="00CD0C38" w14:paraId="608A1FEA" w14:textId="120BD81D">
          <w:pPr>
            <w:pStyle w:val="Sommario1"/>
            <w:rPr>
              <w:rFonts w:eastAsiaTheme="minorEastAsia"/>
              <w:b w:val="0"/>
              <w:bCs w:val="0"/>
              <w:color w:val="auto"/>
              <w:sz w:val="24"/>
              <w:szCs w:val="24"/>
              <w:lang w:eastAsia="it-IT"/>
            </w:rPr>
          </w:pPr>
          <w:hyperlink w:history="1" w:anchor="_Toc188696508">
            <w:r w:rsidRPr="00E83A0D">
              <w:rPr>
                <w:rStyle w:val="Collegamentoipertestuale"/>
              </w:rPr>
              <w:t>Capitolo 6</w:t>
            </w:r>
            <w:r>
              <w:rPr>
                <w:webHidden/>
              </w:rPr>
              <w:tab/>
            </w:r>
            <w:r>
              <w:rPr>
                <w:webHidden/>
              </w:rPr>
              <w:fldChar w:fldCharType="begin"/>
            </w:r>
            <w:r>
              <w:rPr>
                <w:webHidden/>
              </w:rPr>
              <w:instrText xml:space="preserve"> PAGEREF _Toc188696508 \h </w:instrText>
            </w:r>
            <w:r>
              <w:rPr>
                <w:webHidden/>
              </w:rPr>
            </w:r>
            <w:r>
              <w:rPr>
                <w:webHidden/>
              </w:rPr>
              <w:fldChar w:fldCharType="separate"/>
            </w:r>
            <w:r>
              <w:rPr>
                <w:webHidden/>
              </w:rPr>
              <w:t>71</w:t>
            </w:r>
            <w:r>
              <w:rPr>
                <w:webHidden/>
              </w:rPr>
              <w:fldChar w:fldCharType="end"/>
            </w:r>
          </w:hyperlink>
        </w:p>
        <w:p w:rsidR="00CD0C38" w:rsidRDefault="00CD0C38" w14:paraId="2DF73F62" w14:textId="480A462C">
          <w:pPr>
            <w:pStyle w:val="Sommario3"/>
            <w:tabs>
              <w:tab w:val="right" w:leader="dot" w:pos="9628"/>
            </w:tabs>
            <w:rPr>
              <w:rFonts w:eastAsiaTheme="minorEastAsia"/>
              <w:noProof/>
              <w:sz w:val="24"/>
              <w:szCs w:val="24"/>
              <w:lang w:eastAsia="it-IT"/>
            </w:rPr>
          </w:pPr>
          <w:hyperlink w:history="1" w:anchor="_Toc188696509">
            <w:r w:rsidRPr="00E83A0D">
              <w:rPr>
                <w:rStyle w:val="Collegamentoipertestuale"/>
                <w:b/>
                <w:bCs/>
                <w:noProof/>
              </w:rPr>
              <w:t>6.1 – Sitografia</w:t>
            </w:r>
            <w:r>
              <w:rPr>
                <w:noProof/>
                <w:webHidden/>
              </w:rPr>
              <w:tab/>
            </w:r>
            <w:r>
              <w:rPr>
                <w:noProof/>
                <w:webHidden/>
              </w:rPr>
              <w:fldChar w:fldCharType="begin"/>
            </w:r>
            <w:r>
              <w:rPr>
                <w:noProof/>
                <w:webHidden/>
              </w:rPr>
              <w:instrText xml:space="preserve"> PAGEREF _Toc188696509 \h </w:instrText>
            </w:r>
            <w:r>
              <w:rPr>
                <w:noProof/>
                <w:webHidden/>
              </w:rPr>
            </w:r>
            <w:r>
              <w:rPr>
                <w:noProof/>
                <w:webHidden/>
              </w:rPr>
              <w:fldChar w:fldCharType="separate"/>
            </w:r>
            <w:r>
              <w:rPr>
                <w:noProof/>
                <w:webHidden/>
              </w:rPr>
              <w:t>71</w:t>
            </w:r>
            <w:r>
              <w:rPr>
                <w:noProof/>
                <w:webHidden/>
              </w:rPr>
              <w:fldChar w:fldCharType="end"/>
            </w:r>
          </w:hyperlink>
        </w:p>
        <w:p w:rsidR="007F4AC5" w:rsidRDefault="00455BBF" w14:paraId="452BE54B" w14:textId="01476840">
          <w:pPr>
            <w:pStyle w:val="Sommario1"/>
            <w:rPr>
              <w:ins w:author="Microsoft Word" w:date="2025-01-20T19:20:00Z" w16du:dateUtc="2025-01-20T18:20:00Z" w:id="0"/>
              <w:rFonts w:eastAsiaTheme="minorEastAsia"/>
              <w:b w:val="0"/>
              <w:color w:val="auto"/>
              <w:sz w:val="24"/>
              <w:szCs w:val="24"/>
              <w:lang w:eastAsia="it-IT"/>
            </w:rPr>
          </w:pPr>
          <w:r>
            <w:rPr>
              <w:b w:val="0"/>
              <w:bCs w:val="0"/>
            </w:rPr>
            <w:fldChar w:fldCharType="end"/>
          </w:r>
        </w:p>
        <w:p w:rsidR="00724CA0" w:rsidP="00724CA0" w:rsidRDefault="004E0772" w14:paraId="1230B752" w14:textId="42AB1034">
          <w:pPr>
            <w:rPr>
              <w:b/>
              <w:bCs/>
            </w:rPr>
          </w:pPr>
        </w:p>
      </w:sdtContent>
      <w:sdtEndPr>
        <w:rPr>
          <w:rFonts w:eastAsia="游明朝" w:eastAsiaTheme="minorEastAsia"/>
          <w:b w:val="0"/>
          <w:bCs w:val="0"/>
          <w:noProof w:val="0"/>
          <w:color w:val="auto"/>
        </w:rPr>
      </w:sdtEndPr>
    </w:sdt>
    <w:p w:rsidR="00C6015F" w:rsidP="00724CA0" w:rsidRDefault="00C6015F" w14:paraId="0D73B95B" w14:textId="77777777">
      <w:pPr>
        <w:rPr>
          <w:b/>
          <w:bCs/>
          <w:sz w:val="32"/>
          <w:szCs w:val="32"/>
        </w:rPr>
      </w:pPr>
    </w:p>
    <w:p w:rsidR="00C6015F" w:rsidP="00CD0C38" w:rsidRDefault="00C6015F" w14:paraId="51C8C39D" w14:textId="77777777">
      <w:r>
        <w:br w:type="page"/>
      </w:r>
    </w:p>
    <w:p w:rsidRPr="00DB2FC6" w:rsidR="00C6015F" w:rsidP="00C6015F" w:rsidRDefault="005F12ED" w14:paraId="65A538E2" w14:textId="39AFC720">
      <w:pPr>
        <w:pStyle w:val="Titolo1"/>
        <w:rPr>
          <w:b/>
          <w:bCs/>
          <w:color w:val="FF0000"/>
          <w:sz w:val="36"/>
          <w:szCs w:val="36"/>
        </w:rPr>
      </w:pPr>
      <w:r w:rsidRPr="005F12ED">
        <w:rPr>
          <w:b/>
          <w:bCs/>
          <w:color w:val="FF0000"/>
          <w:sz w:val="32"/>
          <w:szCs w:val="32"/>
        </w:rPr>
        <w:lastRenderedPageBreak/>
        <w:t xml:space="preserve">                                                   </w:t>
      </w:r>
      <w:r w:rsidRPr="1BF1EAEF">
        <w:rPr>
          <w:b/>
          <w:color w:val="FF0000"/>
          <w:sz w:val="48"/>
          <w:szCs w:val="48"/>
        </w:rPr>
        <w:t xml:space="preserve">  </w:t>
      </w:r>
      <w:r w:rsidRPr="1BF1EAEF">
        <w:rPr>
          <w:b/>
          <w:color w:val="1F3864" w:themeColor="accent1" w:themeShade="80"/>
          <w:sz w:val="48"/>
          <w:szCs w:val="48"/>
        </w:rPr>
        <w:t xml:space="preserve"> </w:t>
      </w:r>
      <w:bookmarkStart w:name="_Toc188696482" w:id="1"/>
      <w:r w:rsidRPr="1BF1EAEF" w:rsidR="074F28F6">
        <w:rPr>
          <w:b/>
          <w:bCs/>
          <w:color w:val="1F3864" w:themeColor="accent1" w:themeShade="80"/>
          <w:sz w:val="48"/>
          <w:szCs w:val="48"/>
        </w:rPr>
        <w:t>C</w:t>
      </w:r>
      <w:r w:rsidRPr="1BF1EAEF" w:rsidR="4E975F16">
        <w:rPr>
          <w:b/>
          <w:bCs/>
          <w:color w:val="1F3864" w:themeColor="accent1" w:themeShade="80"/>
          <w:sz w:val="48"/>
          <w:szCs w:val="48"/>
        </w:rPr>
        <w:t>apitolo</w:t>
      </w:r>
      <w:r w:rsidRPr="1BF1EAEF" w:rsidR="0054198A">
        <w:rPr>
          <w:b/>
          <w:color w:val="1F3864" w:themeColor="accent1" w:themeShade="80"/>
          <w:sz w:val="48"/>
          <w:szCs w:val="48"/>
        </w:rPr>
        <w:t xml:space="preserve"> 1</w:t>
      </w:r>
      <w:bookmarkEnd w:id="1"/>
    </w:p>
    <w:p w:rsidRPr="00E96ACB" w:rsidR="0031298F" w:rsidP="00E96ACB" w:rsidRDefault="00E96ACB" w14:paraId="7EEB9076" w14:textId="6080532B">
      <w:pPr>
        <w:pStyle w:val="Titolo3"/>
        <w:rPr>
          <w:b/>
          <w:sz w:val="30"/>
          <w:szCs w:val="30"/>
        </w:rPr>
      </w:pPr>
      <w:bookmarkStart w:name="_Toc188696483" w:id="2"/>
      <w:r w:rsidRPr="27BE44E1">
        <w:rPr>
          <w:b/>
          <w:bCs/>
          <w:sz w:val="30"/>
          <w:szCs w:val="30"/>
        </w:rPr>
        <w:t>1.1.1 - Introduzione</w:t>
      </w:r>
      <w:bookmarkEnd w:id="2"/>
    </w:p>
    <w:p w:rsidR="5FFB7349" w:rsidP="1B88667C" w:rsidRDefault="5FFB7349" w14:paraId="7F03C834" w14:textId="5A629CE4">
      <w:pPr>
        <w:spacing w:line="259" w:lineRule="auto"/>
        <w:rPr>
          <w:sz w:val="26"/>
          <w:szCs w:val="26"/>
        </w:rPr>
      </w:pPr>
      <w:r w:rsidRPr="327E6684">
        <w:rPr>
          <w:sz w:val="26"/>
          <w:szCs w:val="26"/>
        </w:rPr>
        <w:t xml:space="preserve">Negli ultimi 20 anni il telefono ha subito una trasformazione radicale, passando da dispositivi utilizzati per la sola </w:t>
      </w:r>
      <w:r w:rsidRPr="17AB41A5">
        <w:rPr>
          <w:sz w:val="26"/>
          <w:szCs w:val="26"/>
        </w:rPr>
        <w:t>comunicazion</w:t>
      </w:r>
      <w:r w:rsidRPr="17AB41A5" w:rsidR="0B0F45AF">
        <w:rPr>
          <w:sz w:val="26"/>
          <w:szCs w:val="26"/>
        </w:rPr>
        <w:t xml:space="preserve">e vocale a veri e propri </w:t>
      </w:r>
      <w:r w:rsidRPr="1590C8D3" w:rsidR="0B0F45AF">
        <w:rPr>
          <w:sz w:val="26"/>
          <w:szCs w:val="26"/>
        </w:rPr>
        <w:t>personal computer</w:t>
      </w:r>
      <w:r w:rsidRPr="1590C8D3" w:rsidR="656DD15A">
        <w:rPr>
          <w:sz w:val="26"/>
          <w:szCs w:val="26"/>
        </w:rPr>
        <w:t xml:space="preserve"> tascabili. All’inizio degli anni 2000 i cellulari erano utilizzati principalmente per fare chiamate, inviare messaggi e vi erano </w:t>
      </w:r>
      <w:r w:rsidRPr="3EE2B2F6" w:rsidR="656DD15A">
        <w:rPr>
          <w:sz w:val="26"/>
          <w:szCs w:val="26"/>
        </w:rPr>
        <w:t>alcune</w:t>
      </w:r>
      <w:r w:rsidRPr="1590C8D3" w:rsidR="656DD15A">
        <w:rPr>
          <w:sz w:val="26"/>
          <w:szCs w:val="26"/>
        </w:rPr>
        <w:t xml:space="preserve"> funzionalità basilari come, </w:t>
      </w:r>
      <w:r w:rsidRPr="3C8B2110" w:rsidR="656DD15A">
        <w:rPr>
          <w:sz w:val="26"/>
          <w:szCs w:val="26"/>
        </w:rPr>
        <w:t>ad esempio, fotocamera e radio.</w:t>
      </w:r>
      <w:r w:rsidRPr="17AB41A5" w:rsidR="0B0F45AF">
        <w:rPr>
          <w:sz w:val="26"/>
          <w:szCs w:val="26"/>
        </w:rPr>
        <w:t xml:space="preserve"> </w:t>
      </w:r>
    </w:p>
    <w:p w:rsidR="7F7F5269" w:rsidP="3EE2B2F6" w:rsidRDefault="7F7F5269" w14:paraId="47B07192" w14:textId="07366E8A">
      <w:pPr>
        <w:spacing w:line="259" w:lineRule="auto"/>
        <w:rPr>
          <w:sz w:val="26"/>
          <w:szCs w:val="26"/>
        </w:rPr>
      </w:pPr>
      <w:r w:rsidRPr="3EE2B2F6">
        <w:rPr>
          <w:sz w:val="26"/>
          <w:szCs w:val="26"/>
        </w:rPr>
        <w:t xml:space="preserve">Il concetto di telefono mobile è cambiato radicalmente con l’arrivo degli smartphone, in particolare a partire dal 2007 con l’introduzione dell’iPhone. </w:t>
      </w:r>
    </w:p>
    <w:p w:rsidR="7F7F5269" w:rsidP="3EE2B2F6" w:rsidRDefault="7F7F5269" w14:paraId="295CBFAD" w14:textId="04649D23">
      <w:pPr>
        <w:rPr>
          <w:sz w:val="26"/>
          <w:szCs w:val="26"/>
        </w:rPr>
      </w:pPr>
      <w:r w:rsidRPr="3EE2B2F6">
        <w:rPr>
          <w:sz w:val="26"/>
          <w:szCs w:val="26"/>
        </w:rPr>
        <w:t xml:space="preserve">L’introduzione di schermi touch, l’integrazione di sistemi operativi avanzati (come iOS e Android), e la possibilità di installare app ha </w:t>
      </w:r>
      <w:r w:rsidRPr="196F76A2" w:rsidR="1A5C73FC">
        <w:rPr>
          <w:sz w:val="26"/>
          <w:szCs w:val="26"/>
        </w:rPr>
        <w:t xml:space="preserve">fatto </w:t>
      </w:r>
      <w:r w:rsidRPr="5324A830" w:rsidR="1A5C73FC">
        <w:rPr>
          <w:sz w:val="26"/>
          <w:szCs w:val="26"/>
        </w:rPr>
        <w:t>sì</w:t>
      </w:r>
      <w:r w:rsidRPr="196F76A2" w:rsidR="1A5C73FC">
        <w:rPr>
          <w:sz w:val="26"/>
          <w:szCs w:val="26"/>
        </w:rPr>
        <w:t xml:space="preserve"> che </w:t>
      </w:r>
      <w:r w:rsidRPr="3EE2B2F6">
        <w:rPr>
          <w:sz w:val="26"/>
          <w:szCs w:val="26"/>
        </w:rPr>
        <w:t xml:space="preserve">il telefono </w:t>
      </w:r>
      <w:r w:rsidRPr="5324A830" w:rsidR="40E10D0F">
        <w:rPr>
          <w:sz w:val="26"/>
          <w:szCs w:val="26"/>
        </w:rPr>
        <w:t>diventasse</w:t>
      </w:r>
      <w:r w:rsidRPr="3EE2B2F6">
        <w:rPr>
          <w:sz w:val="26"/>
          <w:szCs w:val="26"/>
        </w:rPr>
        <w:t xml:space="preserve"> uno strumento multifunzione, utilizzato per navigare in internet, fare foto professionali, lavorare e molto altro.</w:t>
      </w:r>
    </w:p>
    <w:p w:rsidR="0031298F" w:rsidP="00C6015F" w:rsidRDefault="0031298F" w14:paraId="05954EB8" w14:textId="1B4BE962">
      <w:pPr>
        <w:jc w:val="center"/>
        <w:rPr>
          <w:sz w:val="26"/>
          <w:szCs w:val="26"/>
        </w:rPr>
      </w:pPr>
      <w:r w:rsidRPr="003D2FA2">
        <w:rPr>
          <w:noProof/>
          <w:sz w:val="26"/>
          <w:szCs w:val="26"/>
        </w:rPr>
        <w:drawing>
          <wp:inline distT="0" distB="0" distL="0" distR="0" wp14:anchorId="7CC8D565" wp14:editId="5BC6A087">
            <wp:extent cx="4648200" cy="2785303"/>
            <wp:effectExtent l="0" t="0" r="0" b="0"/>
            <wp:docPr id="894335789" name="Immagine 8" descr="Immagine che contiene elettronica, telefono, Cellulare,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magine che contiene elettronica, telefono, Cellulare, Dispositivo elettronic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0138" cy="2786464"/>
                    </a:xfrm>
                    <a:prstGeom prst="rect">
                      <a:avLst/>
                    </a:prstGeom>
                    <a:noFill/>
                    <a:ln>
                      <a:noFill/>
                    </a:ln>
                  </pic:spPr>
                </pic:pic>
              </a:graphicData>
            </a:graphic>
          </wp:inline>
        </w:drawing>
      </w:r>
    </w:p>
    <w:p w:rsidR="00C6015F" w:rsidP="00C6015F" w:rsidRDefault="00C6015F" w14:paraId="565F0CE9" w14:textId="63AE050E">
      <w:pPr>
        <w:jc w:val="center"/>
        <w:rPr>
          <w:i/>
          <w:sz w:val="24"/>
          <w:szCs w:val="24"/>
        </w:rPr>
      </w:pPr>
      <w:r w:rsidRPr="1BF1EAEF">
        <w:rPr>
          <w:i/>
          <w:sz w:val="24"/>
          <w:szCs w:val="24"/>
        </w:rPr>
        <w:t>Figura 1.1</w:t>
      </w:r>
      <w:r w:rsidRPr="1BF1EAEF" w:rsidR="5463EE17">
        <w:rPr>
          <w:i/>
          <w:sz w:val="24"/>
          <w:szCs w:val="24"/>
        </w:rPr>
        <w:t xml:space="preserve"> –</w:t>
      </w:r>
      <w:r w:rsidRPr="1BF1EAEF">
        <w:rPr>
          <w:i/>
          <w:sz w:val="24"/>
          <w:szCs w:val="24"/>
        </w:rPr>
        <w:t xml:space="preserve"> </w:t>
      </w:r>
      <w:r w:rsidRPr="1BF1EAEF" w:rsidR="007D541D">
        <w:rPr>
          <w:i/>
          <w:sz w:val="24"/>
          <w:szCs w:val="24"/>
        </w:rPr>
        <w:t>Timeline Smartphone</w:t>
      </w:r>
    </w:p>
    <w:p w:rsidRPr="0031298F" w:rsidR="00C6015F" w:rsidP="0031298F" w:rsidRDefault="00C6015F" w14:paraId="4B7722F2" w14:textId="77777777">
      <w:pPr>
        <w:rPr>
          <w:sz w:val="26"/>
          <w:szCs w:val="26"/>
        </w:rPr>
      </w:pPr>
    </w:p>
    <w:p w:rsidR="35993A77" w:rsidP="5D77A2B3" w:rsidRDefault="35993A77" w14:paraId="4F4C5625" w14:textId="302A705C">
      <w:pPr>
        <w:jc w:val="both"/>
        <w:rPr>
          <w:sz w:val="26"/>
          <w:szCs w:val="26"/>
        </w:rPr>
      </w:pPr>
      <w:r w:rsidRPr="5D77A2B3">
        <w:rPr>
          <w:sz w:val="26"/>
          <w:szCs w:val="26"/>
        </w:rPr>
        <w:t xml:space="preserve">Il continuo sviluppo ha portato i telefoni a diventare dei dispositivi essenziali nella vita quotidiana di milioni di persone, facendoli diventare non più solo un mezzo per comunicare, </w:t>
      </w:r>
      <w:r w:rsidRPr="5D77A2B3" w:rsidR="641989BB">
        <w:rPr>
          <w:sz w:val="26"/>
          <w:szCs w:val="26"/>
        </w:rPr>
        <w:t>ma una vera e propria estensione del nostro modo di interagire con il mondo.</w:t>
      </w:r>
    </w:p>
    <w:p w:rsidR="641989BB" w:rsidP="5D77A2B3" w:rsidRDefault="641989BB" w14:paraId="74A83EBB" w14:textId="7F856475">
      <w:pPr>
        <w:jc w:val="both"/>
        <w:rPr>
          <w:sz w:val="26"/>
          <w:szCs w:val="26"/>
        </w:rPr>
      </w:pPr>
      <w:r w:rsidRPr="5D77A2B3">
        <w:rPr>
          <w:sz w:val="26"/>
          <w:szCs w:val="26"/>
        </w:rPr>
        <w:t xml:space="preserve">In questo ambito, marchi come Apple, Samsung e Xiaomi si sono affermati come protagonisti principali, offrendo dispositivi che rispondono a queste nuove esigenze tecnologiche e definiscono anche nuove tendenze di mercato. </w:t>
      </w:r>
    </w:p>
    <w:p w:rsidRPr="0031298F" w:rsidR="0031298F" w:rsidP="0031298F" w:rsidRDefault="0031298F" w14:paraId="408D375E" w14:textId="77777777">
      <w:pPr>
        <w:rPr>
          <w:sz w:val="26"/>
          <w:szCs w:val="26"/>
        </w:rPr>
      </w:pPr>
      <w:r w:rsidRPr="0031298F">
        <w:rPr>
          <w:sz w:val="26"/>
          <w:szCs w:val="26"/>
        </w:rPr>
        <w:t> </w:t>
      </w:r>
    </w:p>
    <w:p w:rsidR="0031298F" w:rsidP="007D541D" w:rsidRDefault="0031298F" w14:paraId="0491F2B6" w14:textId="79C7D950">
      <w:pPr>
        <w:jc w:val="center"/>
        <w:rPr>
          <w:sz w:val="26"/>
          <w:szCs w:val="26"/>
        </w:rPr>
      </w:pPr>
      <w:r w:rsidRPr="003D2FA2">
        <w:rPr>
          <w:noProof/>
          <w:sz w:val="26"/>
          <w:szCs w:val="26"/>
        </w:rPr>
        <w:lastRenderedPageBreak/>
        <w:drawing>
          <wp:inline distT="0" distB="0" distL="0" distR="0" wp14:anchorId="3FAF8AB6" wp14:editId="1244F06A">
            <wp:extent cx="5248275" cy="2593099"/>
            <wp:effectExtent l="0" t="0" r="0" b="0"/>
            <wp:docPr id="1320807199" name="Immagine 7" descr="Immagine che contiene logo, test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magine che contiene logo, testo, simbo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1429" cy="2594657"/>
                    </a:xfrm>
                    <a:prstGeom prst="rect">
                      <a:avLst/>
                    </a:prstGeom>
                    <a:noFill/>
                    <a:ln>
                      <a:noFill/>
                    </a:ln>
                  </pic:spPr>
                </pic:pic>
              </a:graphicData>
            </a:graphic>
          </wp:inline>
        </w:drawing>
      </w:r>
    </w:p>
    <w:p w:rsidRPr="0031298F" w:rsidR="007D541D" w:rsidP="007D541D" w:rsidRDefault="007D541D" w14:paraId="36D4C386" w14:textId="75169D52">
      <w:pPr>
        <w:jc w:val="center"/>
        <w:rPr>
          <w:i/>
          <w:sz w:val="26"/>
          <w:szCs w:val="26"/>
        </w:rPr>
      </w:pPr>
      <w:r w:rsidRPr="1BF1EAEF">
        <w:rPr>
          <w:i/>
          <w:sz w:val="24"/>
          <w:szCs w:val="24"/>
        </w:rPr>
        <w:t>Figura 1.2</w:t>
      </w:r>
      <w:r w:rsidRPr="1BF1EAEF" w:rsidR="744F3FBF">
        <w:rPr>
          <w:i/>
          <w:sz w:val="24"/>
          <w:szCs w:val="24"/>
        </w:rPr>
        <w:t xml:space="preserve"> – </w:t>
      </w:r>
      <w:r w:rsidRPr="1BF1EAEF">
        <w:rPr>
          <w:i/>
          <w:sz w:val="24"/>
          <w:szCs w:val="24"/>
        </w:rPr>
        <w:t>Marchi</w:t>
      </w:r>
      <w:r w:rsidRPr="1BF1EAEF" w:rsidR="00F51365">
        <w:rPr>
          <w:i/>
          <w:sz w:val="24"/>
          <w:szCs w:val="24"/>
        </w:rPr>
        <w:t xml:space="preserve"> </w:t>
      </w:r>
      <w:r w:rsidRPr="1BF1EAEF" w:rsidR="00FA369E">
        <w:rPr>
          <w:i/>
          <w:sz w:val="24"/>
          <w:szCs w:val="24"/>
        </w:rPr>
        <w:t xml:space="preserve">Brand </w:t>
      </w:r>
    </w:p>
    <w:p w:rsidRPr="0031298F" w:rsidR="0031298F" w:rsidP="1BF1EAEF" w:rsidRDefault="0031298F" w14:paraId="6E18D042" w14:textId="3F74E757">
      <w:pPr>
        <w:jc w:val="both"/>
        <w:rPr>
          <w:sz w:val="26"/>
          <w:szCs w:val="26"/>
        </w:rPr>
      </w:pPr>
      <w:r w:rsidRPr="0031298F">
        <w:rPr>
          <w:sz w:val="26"/>
          <w:szCs w:val="26"/>
        </w:rPr>
        <w:t>Questi marchi hanno trasformato il concetto di smartphone, offrendo dispositivi che</w:t>
      </w:r>
      <w:r w:rsidR="00774317">
        <w:rPr>
          <w:sz w:val="26"/>
          <w:szCs w:val="26"/>
        </w:rPr>
        <w:t xml:space="preserve"> sono</w:t>
      </w:r>
      <w:r w:rsidRPr="0031298F">
        <w:rPr>
          <w:sz w:val="26"/>
          <w:szCs w:val="26"/>
        </w:rPr>
        <w:t xml:space="preserve"> capaci di eseguire una vasta gamma di applicazioni per il lavoro, l'intrattenimento, la produttività e la vita quotidiana. Sebbene esistano numerosi altri produttori di telefoni, Apple, Samsung e Xiaomi si sono affermati come leader del mercato, ciascuno con le proprie caratteristiche distintive e un pubblico di fedeli utenti. </w:t>
      </w:r>
    </w:p>
    <w:p w:rsidR="00CE673D" w:rsidP="1BF1EAEF" w:rsidRDefault="0031298F" w14:paraId="67DDFA7A" w14:textId="77777777">
      <w:pPr>
        <w:jc w:val="both"/>
        <w:rPr>
          <w:sz w:val="26"/>
          <w:szCs w:val="26"/>
        </w:rPr>
      </w:pPr>
      <w:r w:rsidRPr="0031298F">
        <w:rPr>
          <w:sz w:val="26"/>
          <w:szCs w:val="26"/>
        </w:rPr>
        <w:t xml:space="preserve">Apple, con il suo ecosistema iOS, è nota per la sua eleganza, sicurezza e l'integrazione fluida tra hardware e software. I suoi dispositivi, come l’iPhone, sono apprezzati per la loro qualità costruttiva, la facilità d'uso e un'esperienza utente coerente. </w:t>
      </w:r>
    </w:p>
    <w:p w:rsidR="00C27D33" w:rsidP="1BF1EAEF" w:rsidRDefault="0031298F" w14:paraId="672BFD98" w14:textId="77777777">
      <w:pPr>
        <w:jc w:val="both"/>
        <w:rPr>
          <w:sz w:val="26"/>
          <w:szCs w:val="26"/>
        </w:rPr>
      </w:pPr>
      <w:r w:rsidRPr="0031298F">
        <w:rPr>
          <w:sz w:val="26"/>
          <w:szCs w:val="26"/>
        </w:rPr>
        <w:t xml:space="preserve">Samsung, invece, si distingue per la sua ampia offerta di dispositivi, dai modelli di fascia alta, come la serie Galaxy S e Galaxy Z, ai modelli più accessibili, come la serie Galaxy A. La sua innovazione nel campo degli schermi pieghevoli e la costante spinta verso nuove tecnologie, come la fotocamera e i display AMOLED, l'hanno resa uno dei principali attori nel mercato globale. </w:t>
      </w:r>
    </w:p>
    <w:p w:rsidRPr="0031298F" w:rsidR="0031298F" w:rsidP="1BF1EAEF" w:rsidRDefault="0031298F" w14:paraId="48FA7142" w14:textId="7356E214">
      <w:pPr>
        <w:jc w:val="both"/>
        <w:rPr>
          <w:sz w:val="26"/>
          <w:szCs w:val="26"/>
        </w:rPr>
      </w:pPr>
      <w:r w:rsidRPr="0031298F">
        <w:rPr>
          <w:sz w:val="26"/>
          <w:szCs w:val="26"/>
        </w:rPr>
        <w:t>Xiaomi, infine, ha saputo conquistare una fetta di mercato crescente grazie alla sua proposta di smartphone con un eccellente rapporto qualità-prezzo, senza compromettere le prestazioni. Il suo sistema operativo MIUI, basato su Android, è apprezzato per la personalizzazione e le funzioni avanzate, che rendono i dispositivi Xiaomi una scelta popolare tra gli utenti più giovani e quelli attenti al budget. </w:t>
      </w:r>
    </w:p>
    <w:p w:rsidRPr="0031298F" w:rsidR="0031298F" w:rsidP="1BF1EAEF" w:rsidRDefault="6E342D05" w14:paraId="4AD7BF6D" w14:textId="2E55F044">
      <w:pPr>
        <w:jc w:val="both"/>
        <w:rPr>
          <w:sz w:val="26"/>
          <w:szCs w:val="26"/>
        </w:rPr>
      </w:pPr>
      <w:r w:rsidRPr="6E342D05">
        <w:rPr>
          <w:sz w:val="26"/>
          <w:szCs w:val="26"/>
        </w:rPr>
        <w:t>Questi tre marchi, sebbene concorrenti, rappresentano diverse filosofie di design e approccio al mercato, ma condividono la capacità di offrire dispositivi mobili che rispondono alle esigenze di milioni di utenti in tutto il mondo. La continua innovazione, l'attenzione alla qualità e la risposta alle tendenze di consumo sono gli elementi che hanno permesso ad Apple, Samsung e Xiaomi di dominare il mercato degli smartphone, creando una forte rivalità che spinge l'industria verso nuove vette tecnologiche ogni anno. </w:t>
      </w:r>
    </w:p>
    <w:p w:rsidR="00D047B2" w:rsidP="1BF1EAEF" w:rsidRDefault="0031298F" w14:paraId="4770095A" w14:textId="77777777">
      <w:pPr>
        <w:spacing w:after="0"/>
        <w:jc w:val="both"/>
        <w:rPr>
          <w:sz w:val="26"/>
          <w:szCs w:val="26"/>
        </w:rPr>
      </w:pPr>
      <w:r w:rsidRPr="0031298F">
        <w:rPr>
          <w:sz w:val="26"/>
          <w:szCs w:val="26"/>
        </w:rPr>
        <w:t xml:space="preserve">Nonostante l'importanza crescente degli smartphone nella vita quotidiana e l'introduzione di nuove tecnologie come schermi pieghevoli e intelligenza artificiale, una statistica dell'ultimo trimestre del 2024 ha evidenziato un calo nella distribuzione globale degli smartphone. Secondo i dati, la distribuzione ha registrato una diminuzione del 2% su base annua, principalmente a causa della domanda ridotta in Cina continentale e Giappone. </w:t>
      </w:r>
      <w:r w:rsidRPr="0031298F">
        <w:rPr>
          <w:sz w:val="26"/>
          <w:szCs w:val="26"/>
        </w:rPr>
        <w:lastRenderedPageBreak/>
        <w:t xml:space="preserve">Tuttavia, ci sono segnali positivi da altre regioni, come gli Stati Uniti, l'Australia e i principali mercati europei (Francia, Germania, Regno Unito, Italia e Spagna). </w:t>
      </w:r>
    </w:p>
    <w:p w:rsidR="0031298F" w:rsidP="1BF1EAEF" w:rsidRDefault="0031298F" w14:paraId="51D79941" w14:textId="1DD9CBE6">
      <w:pPr>
        <w:spacing w:after="0"/>
        <w:jc w:val="both"/>
        <w:rPr>
          <w:sz w:val="26"/>
          <w:szCs w:val="26"/>
        </w:rPr>
      </w:pPr>
      <w:r w:rsidRPr="0031298F">
        <w:rPr>
          <w:sz w:val="26"/>
          <w:szCs w:val="26"/>
        </w:rPr>
        <w:t>Secondo un'analisi di Mediatech, confrontando i diversi marchi di smartphone, Samsung si conferma al primo posto tra i produttori, nonostante una riduzione della sua quota di mercato. Seguono, a distanza, Apple e il terzo marchio analizzato, Xiaomi. </w:t>
      </w:r>
    </w:p>
    <w:p w:rsidRPr="0031298F" w:rsidR="00A516FA" w:rsidP="00D047B2" w:rsidRDefault="00A516FA" w14:paraId="35091C95" w14:textId="77777777">
      <w:pPr>
        <w:spacing w:after="0"/>
        <w:rPr>
          <w:sz w:val="26"/>
          <w:szCs w:val="26"/>
        </w:rPr>
      </w:pPr>
    </w:p>
    <w:p w:rsidR="00FA369E" w:rsidP="00FA369E" w:rsidRDefault="0031298F" w14:paraId="77CEFB72" w14:textId="1D18F819">
      <w:pPr>
        <w:jc w:val="center"/>
        <w:rPr>
          <w:sz w:val="26"/>
          <w:szCs w:val="26"/>
        </w:rPr>
      </w:pPr>
      <w:r w:rsidRPr="003D2FA2">
        <w:rPr>
          <w:noProof/>
          <w:sz w:val="26"/>
          <w:szCs w:val="26"/>
        </w:rPr>
        <w:drawing>
          <wp:inline distT="0" distB="0" distL="0" distR="0" wp14:anchorId="4C694E3E" wp14:editId="2CEC5BAB">
            <wp:extent cx="6477000" cy="2836511"/>
            <wp:effectExtent l="0" t="0" r="0" b="2540"/>
            <wp:docPr id="937986976"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magine che contiene testo, schermata, Carattere, numer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6915" cy="2849612"/>
                    </a:xfrm>
                    <a:prstGeom prst="rect">
                      <a:avLst/>
                    </a:prstGeom>
                    <a:noFill/>
                    <a:ln>
                      <a:noFill/>
                    </a:ln>
                  </pic:spPr>
                </pic:pic>
              </a:graphicData>
            </a:graphic>
          </wp:inline>
        </w:drawing>
      </w:r>
    </w:p>
    <w:p w:rsidR="00BE0782" w:rsidP="00970D2B" w:rsidRDefault="00FA369E" w14:paraId="410E4E31" w14:textId="2D310C85">
      <w:pPr>
        <w:jc w:val="center"/>
        <w:rPr>
          <w:i/>
          <w:sz w:val="24"/>
          <w:szCs w:val="24"/>
        </w:rPr>
      </w:pPr>
      <w:r w:rsidRPr="1BF1EAEF">
        <w:rPr>
          <w:i/>
          <w:sz w:val="24"/>
          <w:szCs w:val="24"/>
        </w:rPr>
        <w:t xml:space="preserve">Figura 1.3 </w:t>
      </w:r>
      <w:r w:rsidRPr="1BF1EAEF" w:rsidR="5FC3ADE4">
        <w:rPr>
          <w:i/>
          <w:sz w:val="24"/>
          <w:szCs w:val="24"/>
        </w:rPr>
        <w:t>–</w:t>
      </w:r>
      <w:r w:rsidRPr="1BF1EAEF" w:rsidR="5549A0E2">
        <w:rPr>
          <w:i/>
          <w:sz w:val="24"/>
          <w:szCs w:val="24"/>
        </w:rPr>
        <w:t xml:space="preserve"> </w:t>
      </w:r>
      <w:r w:rsidRPr="1BF1EAEF">
        <w:rPr>
          <w:i/>
          <w:sz w:val="24"/>
          <w:szCs w:val="24"/>
        </w:rPr>
        <w:t xml:space="preserve">Statistica </w:t>
      </w:r>
      <w:r w:rsidRPr="1BF1EAEF" w:rsidR="00B64B35">
        <w:rPr>
          <w:i/>
          <w:sz w:val="24"/>
          <w:szCs w:val="24"/>
        </w:rPr>
        <w:t>Mediatech</w:t>
      </w:r>
      <w:r w:rsidRPr="1BF1EAEF" w:rsidR="00B82F67">
        <w:rPr>
          <w:i/>
          <w:sz w:val="24"/>
          <w:szCs w:val="24"/>
        </w:rPr>
        <w:t xml:space="preserve"> </w:t>
      </w:r>
    </w:p>
    <w:p w:rsidR="00A42E56" w:rsidP="00970D2B" w:rsidRDefault="00A42E56" w14:paraId="63E1788F" w14:textId="77777777">
      <w:pPr>
        <w:jc w:val="center"/>
        <w:rPr>
          <w:sz w:val="24"/>
          <w:szCs w:val="24"/>
        </w:rPr>
      </w:pPr>
    </w:p>
    <w:p w:rsidRPr="00970D2B" w:rsidR="00A42E56" w:rsidP="00970D2B" w:rsidRDefault="00A42E56" w14:paraId="002839F4" w14:textId="77777777">
      <w:pPr>
        <w:jc w:val="center"/>
        <w:rPr>
          <w:sz w:val="24"/>
          <w:szCs w:val="24"/>
        </w:rPr>
      </w:pPr>
    </w:p>
    <w:p w:rsidRPr="00E96ACB" w:rsidR="00AE27F4" w:rsidP="00724CA0" w:rsidRDefault="00455BBF" w14:paraId="440E0905" w14:textId="56D48D3F">
      <w:pPr>
        <w:pStyle w:val="Titolo3"/>
        <w:rPr>
          <w:b/>
          <w:bCs/>
          <w:color w:val="auto"/>
          <w:sz w:val="30"/>
          <w:szCs w:val="30"/>
        </w:rPr>
      </w:pPr>
      <w:bookmarkStart w:name="_Toc188696484" w:id="3"/>
      <w:r w:rsidRPr="1BF1EAEF">
        <w:rPr>
          <w:b/>
          <w:sz w:val="30"/>
          <w:szCs w:val="30"/>
        </w:rPr>
        <w:t>1.</w:t>
      </w:r>
      <w:r w:rsidRPr="1BF1EAEF" w:rsidR="005F15C4">
        <w:rPr>
          <w:b/>
          <w:sz w:val="30"/>
          <w:szCs w:val="30"/>
        </w:rPr>
        <w:t xml:space="preserve">1.2 </w:t>
      </w:r>
      <w:r w:rsidRPr="1BF1EAEF" w:rsidR="00A07866">
        <w:rPr>
          <w:b/>
          <w:sz w:val="30"/>
          <w:szCs w:val="30"/>
        </w:rPr>
        <w:t>- Introduzione</w:t>
      </w:r>
      <w:r w:rsidRPr="1BF1EAEF" w:rsidR="00AE18EE">
        <w:rPr>
          <w:b/>
          <w:sz w:val="30"/>
          <w:szCs w:val="30"/>
        </w:rPr>
        <w:t xml:space="preserve"> </w:t>
      </w:r>
      <w:r w:rsidRPr="1BF1EAEF" w:rsidR="00A07866">
        <w:rPr>
          <w:b/>
          <w:sz w:val="30"/>
          <w:szCs w:val="30"/>
        </w:rPr>
        <w:t>iPhone 16 Pro</w:t>
      </w:r>
      <w:bookmarkEnd w:id="3"/>
      <w:r w:rsidRPr="00E96ACB" w:rsidR="00AE18EE">
        <w:rPr>
          <w:b/>
          <w:bCs/>
          <w:color w:val="auto"/>
          <w:sz w:val="30"/>
          <w:szCs w:val="30"/>
        </w:rPr>
        <w:t xml:space="preserve"> </w:t>
      </w:r>
    </w:p>
    <w:p w:rsidR="4697566A" w:rsidP="6D16A50D" w:rsidRDefault="4697566A" w14:paraId="6F532123" w14:textId="2D6DF01E">
      <w:pPr>
        <w:spacing w:after="0" w:line="257" w:lineRule="auto"/>
        <w:jc w:val="both"/>
      </w:pPr>
      <w:r w:rsidRPr="6D16A50D">
        <w:rPr>
          <w:rFonts w:ascii="Calibri" w:hAnsi="Calibri" w:eastAsia="Calibri" w:cs="Calibri"/>
          <w:sz w:val="26"/>
          <w:szCs w:val="26"/>
        </w:rPr>
        <w:t>L’iPhone 16 Pro, presentato da Apple nel settembre 2024, rappresenta un notevole passo avanti in termini di design, prestazioni e funzionalità. È un dispositivo che porta con sé una serie di innovazioni tecnologiche e un design raffinato. La proposta di Apple non è solo un’evoluzione dei modelli precedenti, ma un vero e proprio salto in avanti, che mostra chiaramente la direzione futura della compagnia in termini di prestazioni, fotografia e intelligenza artificiale.</w:t>
      </w:r>
    </w:p>
    <w:p w:rsidR="6D16A50D" w:rsidP="6D16A50D" w:rsidRDefault="6D16A50D" w14:paraId="563C5FEF" w14:textId="0CEDE0C2"/>
    <w:p w:rsidR="00705FCE" w:rsidP="00AA2A72" w:rsidRDefault="2C9066FA" w14:paraId="1F0E7A2C" w14:textId="25ECC61E">
      <w:pPr>
        <w:jc w:val="center"/>
      </w:pPr>
      <w:r>
        <w:rPr>
          <w:noProof/>
        </w:rPr>
        <w:lastRenderedPageBreak/>
        <w:drawing>
          <wp:inline distT="0" distB="0" distL="0" distR="0" wp14:anchorId="74324A26" wp14:editId="3E5149CD">
            <wp:extent cx="4000572" cy="2695575"/>
            <wp:effectExtent l="0" t="0" r="0" b="0"/>
            <wp:docPr id="119465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987" name=""/>
                    <pic:cNvPicPr/>
                  </pic:nvPicPr>
                  <pic:blipFill>
                    <a:blip r:embed="rId15">
                      <a:extLst>
                        <a:ext uri="{28A0092B-C50C-407E-A947-70E740481C1C}">
                          <a14:useLocalDpi xmlns:a14="http://schemas.microsoft.com/office/drawing/2010/main"/>
                        </a:ext>
                      </a:extLst>
                    </a:blip>
                    <a:srcRect l="16796" r="17884"/>
                    <a:stretch>
                      <a:fillRect/>
                    </a:stretch>
                  </pic:blipFill>
                  <pic:spPr>
                    <a:xfrm>
                      <a:off x="0" y="0"/>
                      <a:ext cx="4000572" cy="2695575"/>
                    </a:xfrm>
                    <a:prstGeom prst="rect">
                      <a:avLst/>
                    </a:prstGeom>
                  </pic:spPr>
                </pic:pic>
              </a:graphicData>
            </a:graphic>
          </wp:inline>
        </w:drawing>
      </w:r>
    </w:p>
    <w:p w:rsidRPr="00AE18EE" w:rsidR="00F300B5" w:rsidP="00AA2A72" w:rsidRDefault="6E342D05" w14:paraId="2A676D34" w14:textId="32CF0E66">
      <w:pPr>
        <w:jc w:val="center"/>
        <w:rPr>
          <w:i/>
          <w:sz w:val="24"/>
          <w:szCs w:val="24"/>
        </w:rPr>
      </w:pPr>
      <w:r w:rsidRPr="1BF1EAEF">
        <w:rPr>
          <w:i/>
          <w:sz w:val="24"/>
          <w:szCs w:val="24"/>
        </w:rPr>
        <w:t xml:space="preserve">Figura 1.4 </w:t>
      </w:r>
      <w:r w:rsidRPr="1BF1EAEF" w:rsidR="60E7ED60">
        <w:rPr>
          <w:i/>
          <w:sz w:val="24"/>
          <w:szCs w:val="24"/>
        </w:rPr>
        <w:t xml:space="preserve">– </w:t>
      </w:r>
      <w:r w:rsidRPr="1BF1EAEF">
        <w:rPr>
          <w:i/>
          <w:sz w:val="24"/>
          <w:szCs w:val="24"/>
        </w:rPr>
        <w:t>iPhone 16 Pro</w:t>
      </w:r>
    </w:p>
    <w:p w:rsidR="00A42E56" w:rsidP="6CA4D22D" w:rsidRDefault="79CC7D5C" w14:paraId="3290E264" w14:textId="2ABFE7E2">
      <w:pPr>
        <w:spacing w:after="0" w:line="257" w:lineRule="auto"/>
        <w:jc w:val="both"/>
        <w:rPr>
          <w:rFonts w:ascii="Calibri" w:hAnsi="Calibri" w:eastAsia="Calibri" w:cs="Calibri"/>
          <w:sz w:val="26"/>
          <w:szCs w:val="26"/>
        </w:rPr>
      </w:pPr>
      <w:r w:rsidRPr="6CA4D22D">
        <w:rPr>
          <w:rFonts w:ascii="Calibri" w:hAnsi="Calibri" w:eastAsia="Calibri" w:cs="Calibri"/>
          <w:sz w:val="26"/>
          <w:szCs w:val="26"/>
        </w:rPr>
        <w:t xml:space="preserve">Il design del nuovo iPhone 16 Pro è stato ripensato introducendo il titanio grado 5 come materiale per la scocca: ciò rende il dispositivo non solo più raffinato esteticamente, ma anche più leggero e ancora più resistente rispetto ai modelli precedenti. </w:t>
      </w:r>
      <w:r w:rsidRPr="0A79E300" w:rsidR="40A8049F">
        <w:rPr>
          <w:rFonts w:ascii="Calibri" w:hAnsi="Calibri" w:eastAsia="Calibri" w:cs="Calibri"/>
          <w:sz w:val="26"/>
          <w:szCs w:val="26"/>
        </w:rPr>
        <w:t>L’iP</w:t>
      </w:r>
      <w:r w:rsidRPr="0A79E300" w:rsidR="41D2C1C6">
        <w:rPr>
          <w:rFonts w:ascii="Calibri" w:hAnsi="Calibri" w:eastAsia="Calibri" w:cs="Calibri"/>
          <w:sz w:val="26"/>
          <w:szCs w:val="26"/>
        </w:rPr>
        <w:t xml:space="preserve">hone 16 Pro è </w:t>
      </w:r>
      <w:r w:rsidRPr="0A79E300" w:rsidR="246AD262">
        <w:rPr>
          <w:rFonts w:ascii="Calibri" w:hAnsi="Calibri" w:eastAsia="Calibri" w:cs="Calibri"/>
          <w:sz w:val="26"/>
          <w:szCs w:val="26"/>
        </w:rPr>
        <w:t>disponibile in quattro</w:t>
      </w:r>
      <w:r w:rsidRPr="0A79E300" w:rsidR="4594EBD2">
        <w:rPr>
          <w:rFonts w:ascii="Calibri" w:hAnsi="Calibri" w:eastAsia="Calibri" w:cs="Calibri"/>
          <w:sz w:val="26"/>
          <w:szCs w:val="26"/>
        </w:rPr>
        <w:t xml:space="preserve"> </w:t>
      </w:r>
      <w:r w:rsidRPr="0A79E300" w:rsidR="246AD262">
        <w:rPr>
          <w:rFonts w:ascii="Calibri" w:hAnsi="Calibri" w:eastAsia="Calibri" w:cs="Calibri"/>
          <w:sz w:val="26"/>
          <w:szCs w:val="26"/>
        </w:rPr>
        <w:t>colori</w:t>
      </w:r>
      <w:r w:rsidRPr="0A79E300" w:rsidR="4B088DC0">
        <w:rPr>
          <w:rFonts w:ascii="Calibri" w:hAnsi="Calibri" w:eastAsia="Calibri" w:cs="Calibri"/>
          <w:sz w:val="26"/>
          <w:szCs w:val="26"/>
        </w:rPr>
        <w:t xml:space="preserve"> diversi</w:t>
      </w:r>
      <w:r w:rsidRPr="0A79E300" w:rsidR="246AD262">
        <w:rPr>
          <w:rFonts w:ascii="Calibri" w:hAnsi="Calibri" w:eastAsia="Calibri" w:cs="Calibri"/>
          <w:sz w:val="26"/>
          <w:szCs w:val="26"/>
        </w:rPr>
        <w:t xml:space="preserve">, tra cui il nuovo titanio sabbia. </w:t>
      </w:r>
      <w:r w:rsidRPr="6CA4D22D">
        <w:rPr>
          <w:rFonts w:ascii="Calibri" w:hAnsi="Calibri" w:eastAsia="Calibri" w:cs="Calibri"/>
          <w:sz w:val="26"/>
          <w:szCs w:val="26"/>
        </w:rPr>
        <w:t>I bordi sono molto sottili e il display da 6,3 pollici copre tutta la superficie frontale creando un’esperienza visiva coinvolgente. Il vetro Ceramic Shield di ultima generazione è due volte più duro di qualsiasi vetro o vetroceramica per smartphone e garantisce un’ottima resistenza a schizzi, gocce e polvere.</w:t>
      </w:r>
    </w:p>
    <w:p w:rsidR="00A42E56" w:rsidP="6CA4D22D" w:rsidRDefault="79CC7D5C" w14:paraId="700E5E12" w14:textId="4AA78AE4">
      <w:pPr>
        <w:spacing w:after="0" w:line="257" w:lineRule="auto"/>
        <w:jc w:val="both"/>
      </w:pPr>
      <w:r w:rsidRPr="6CA4D22D">
        <w:rPr>
          <w:rFonts w:ascii="Calibri" w:hAnsi="Calibri" w:eastAsia="Calibri" w:cs="Calibri"/>
          <w:sz w:val="26"/>
          <w:szCs w:val="26"/>
        </w:rPr>
        <w:t>Questo dispositivo è stato progettato per essere anche un dispositivo ecologico, in linea con gli impegni ambientali di Apple. Apple ha dichiarato che l’iPhone 16 Pro è il modello più sostenibile che è stato creato, in quanto contiene più materiali riciclati che mai. Inoltre, tutti i data center Apple utilizzano energia al 100% rinnovabile.</w:t>
      </w:r>
    </w:p>
    <w:p w:rsidR="00A42E56" w:rsidP="6CA4D22D" w:rsidRDefault="79CC7D5C" w14:paraId="2D8EC623" w14:textId="40B1A0C1">
      <w:pPr>
        <w:spacing w:after="0" w:line="257" w:lineRule="auto"/>
        <w:jc w:val="both"/>
      </w:pPr>
      <w:r w:rsidRPr="6CA4D22D">
        <w:rPr>
          <w:rFonts w:ascii="Calibri" w:hAnsi="Calibri" w:eastAsia="Calibri" w:cs="Calibri"/>
          <w:sz w:val="26"/>
          <w:szCs w:val="26"/>
        </w:rPr>
        <w:t>Entra in scena il nuovo chip A18 Pro: un chip dalla potenza straordinaria che rende l’iPhone 16 Pro superveloce e ultraefficiente. È il cuore di funzioni evolute per foto e video, come il Controllo fotocamera (un tasto laterale grazie al quale si può accedere instantaneamente ai comandi per foto e video) e il motore delle prestazioni grafiche nei giochi AAA.</w:t>
      </w:r>
    </w:p>
    <w:p w:rsidR="00A42E56" w:rsidP="6CA4D22D" w:rsidRDefault="79CC7D5C" w14:paraId="24033994" w14:textId="18608628">
      <w:pPr>
        <w:spacing w:after="0" w:line="257" w:lineRule="auto"/>
        <w:jc w:val="both"/>
      </w:pPr>
      <w:r w:rsidRPr="6CA4D22D">
        <w:rPr>
          <w:rFonts w:ascii="Calibri" w:hAnsi="Calibri" w:eastAsia="Calibri" w:cs="Calibri"/>
          <w:sz w:val="26"/>
          <w:szCs w:val="26"/>
        </w:rPr>
        <w:t>La nuova CPU 6-core, la più scattante di sempre su uno smartphone, si affianca ad una nuova GPU 6-core che promette prestazioni grafiche all’avanguardia perfette per giochi immersivi e applicazioni grafiche professionali. Inoltre, il Neural Engine 16-core permette all’iPhone di eseguire operazioni complesse di intelligenza artificiale con una velocità elevata, migliorando l’esperienza utente in molti ambiti, dalla fotografia alla gestione delle app.</w:t>
      </w:r>
    </w:p>
    <w:p w:rsidR="57DE55D0" w:rsidP="57DE55D0" w:rsidRDefault="79CC7D5C" w14:paraId="3B00F7ED" w14:textId="4F4162B4">
      <w:pPr>
        <w:spacing w:after="0" w:line="257" w:lineRule="auto"/>
        <w:jc w:val="both"/>
      </w:pPr>
      <w:r w:rsidRPr="6CA4D22D">
        <w:rPr>
          <w:rFonts w:ascii="Calibri" w:hAnsi="Calibri" w:eastAsia="Calibri" w:cs="Calibri"/>
          <w:sz w:val="26"/>
          <w:szCs w:val="26"/>
        </w:rPr>
        <w:t xml:space="preserve">Una delle novità più entusiasmanti dell’iPhone 16 Pro è il comparto fotografico, in quanto Apple ha introdotto un sistema di fotocamere che include un sensore principale da 48 Megapixel capace di produrre immagini dettagliate e ricche di colore anche in condizioni di scarsa illuminazione. Il sistema fotocamera integra un teleobiettivo 5x che consente uno zoom senza compromettere la qualità, portando la fotografia a un livello paragonabile a quello di fotocamere professionali. Il nuovo ultra-grandangolo da 48 Megapixel permette di </w:t>
      </w:r>
      <w:r w:rsidRPr="6CA4D22D">
        <w:rPr>
          <w:rFonts w:ascii="Calibri" w:hAnsi="Calibri" w:eastAsia="Calibri" w:cs="Calibri"/>
          <w:sz w:val="26"/>
          <w:szCs w:val="26"/>
        </w:rPr>
        <w:lastRenderedPageBreak/>
        <w:t>catturare panorami straordinari o dettagli con una nitidezza eccezionale. Anche le prestazioni audio fanno un salto in avanti con quattro microfoni di qualità professionale che permettono di effettuare registrazioni di livello superiore. Inoltre, l’iPhone 16 Pro si distingue per la capacità di registrare video in Dolby Vision 4k a 120 fps, offrendo una qualità di ripresa incredibile. A ciò si aggiungono nuove funzionalità software che permettono un post-produzione e un editing avanzato direttamente sul dispositivo, rendendo questo smartphone ideale per i creativi ed anche per i professionisti del settore.</w:t>
      </w:r>
    </w:p>
    <w:p w:rsidR="00A42E56" w:rsidP="6CA4D22D" w:rsidRDefault="79CC7D5C" w14:paraId="29397F08" w14:textId="26D6BEF0">
      <w:pPr>
        <w:spacing w:after="0" w:line="257" w:lineRule="auto"/>
        <w:jc w:val="both"/>
      </w:pPr>
      <w:r w:rsidRPr="6CA4D22D">
        <w:rPr>
          <w:rFonts w:ascii="Calibri" w:hAnsi="Calibri" w:eastAsia="Calibri" w:cs="Calibri"/>
          <w:sz w:val="26"/>
          <w:szCs w:val="26"/>
        </w:rPr>
        <w:t>In termini di autonomia, l’iPhone 16 Pro ha compiuto passi da gigante grazie all’ottimizzazione del design interno per far spazio a una batteria più grande che lavora in sinergia con il chip A18 Pro offrendo un’efficienza energetica eccezionale che permette al dispositivo di durare tutto il giorno anche con un utilizzo intensivo.</w:t>
      </w:r>
    </w:p>
    <w:p w:rsidR="00A42E56" w:rsidP="6CA4D22D" w:rsidRDefault="79CC7D5C" w14:paraId="0B5A1129" w14:textId="4CB0171F">
      <w:pPr>
        <w:spacing w:after="0" w:line="257" w:lineRule="auto"/>
        <w:jc w:val="both"/>
      </w:pPr>
      <w:r w:rsidRPr="6CA4D22D">
        <w:rPr>
          <w:rFonts w:ascii="Calibri" w:hAnsi="Calibri" w:eastAsia="Calibri" w:cs="Calibri"/>
          <w:sz w:val="26"/>
          <w:szCs w:val="26"/>
        </w:rPr>
        <w:t>Ma l’iPhone 16 Pro non è solo un dispositivo di alto livello in termini di hardware e prestazioni in quanto integra una serie di miglioramenti software che sfruttano al massimo le potenzialità del chip A18 Pro. Le funzioni di intelligenza artificiale sono più avanzate che mai: la fotocamera, ad esempio, utilizza algoritmi di riconoscimento avanzato per ottimizzare le foto in tempo reale; l’esperienza con Siri è più fluida e naturale, grazie ai miglioramenti con l’elaborazione del linguaggio naturale.</w:t>
      </w:r>
    </w:p>
    <w:p w:rsidR="00A42E56" w:rsidP="6CA4D22D" w:rsidRDefault="79CC7D5C" w14:paraId="29FC17E6" w14:textId="6600C9E4">
      <w:pPr>
        <w:spacing w:after="0" w:line="257" w:lineRule="auto"/>
        <w:jc w:val="both"/>
      </w:pPr>
      <w:r w:rsidRPr="6CA4D22D">
        <w:rPr>
          <w:rFonts w:ascii="Calibri" w:hAnsi="Calibri" w:eastAsia="Calibri" w:cs="Calibri"/>
          <w:sz w:val="26"/>
          <w:szCs w:val="26"/>
        </w:rPr>
        <w:t>L’iPhone 16 Pro è dunque la sintesi perfetta di innovazione, design e prestazioni in quanto è uno smartphone potente ed anche incredibilmente raffinato. È inoltre un dispositivo tecnologicamente avanzato ed uno strumento capace di trasformare l’esperienza quotidiana rendendo ogni momento, lavorativo o di svago, ancora più ricco e coinvolgente.</w:t>
      </w:r>
    </w:p>
    <w:p w:rsidR="00A42E56" w:rsidP="1BF1EAEF" w:rsidRDefault="00A42E56" w14:paraId="3A479DE3" w14:textId="77777777">
      <w:pPr>
        <w:jc w:val="both"/>
        <w:rPr>
          <w:sz w:val="26"/>
          <w:szCs w:val="26"/>
        </w:rPr>
      </w:pPr>
    </w:p>
    <w:p w:rsidR="00495356" w:rsidP="1BF1EAEF" w:rsidRDefault="00E30C35" w14:paraId="1180C006" w14:textId="26547CDD">
      <w:pPr>
        <w:pStyle w:val="Titolo3"/>
        <w:jc w:val="both"/>
        <w:rPr>
          <w:b/>
          <w:sz w:val="30"/>
          <w:szCs w:val="30"/>
        </w:rPr>
      </w:pPr>
      <w:bookmarkStart w:name="_Toc188696485" w:id="4"/>
      <w:r w:rsidRPr="1BF1EAEF">
        <w:rPr>
          <w:b/>
          <w:sz w:val="30"/>
          <w:szCs w:val="30"/>
        </w:rPr>
        <w:t>1.</w:t>
      </w:r>
      <w:r w:rsidRPr="1BF1EAEF" w:rsidR="005F15C4">
        <w:rPr>
          <w:b/>
          <w:sz w:val="30"/>
          <w:szCs w:val="30"/>
        </w:rPr>
        <w:t>1.3</w:t>
      </w:r>
      <w:r w:rsidRPr="1BF1EAEF">
        <w:rPr>
          <w:b/>
          <w:sz w:val="30"/>
          <w:szCs w:val="30"/>
        </w:rPr>
        <w:t xml:space="preserve"> – Introduzione Samsung Galaxy S24 Ultra</w:t>
      </w:r>
      <w:bookmarkEnd w:id="4"/>
      <w:r w:rsidRPr="1BF1EAEF">
        <w:rPr>
          <w:b/>
          <w:sz w:val="30"/>
          <w:szCs w:val="30"/>
        </w:rPr>
        <w:t xml:space="preserve"> </w:t>
      </w:r>
    </w:p>
    <w:p w:rsidR="00D80B25" w:rsidP="00EC0EDA" w:rsidRDefault="00D80B25" w14:paraId="7902CFD6" w14:textId="5EE14D07">
      <w:pPr>
        <w:spacing w:after="0"/>
        <w:rPr>
          <w:sz w:val="26"/>
          <w:szCs w:val="26"/>
        </w:rPr>
      </w:pPr>
      <w:r w:rsidRPr="00D80B25">
        <w:rPr>
          <w:sz w:val="26"/>
          <w:szCs w:val="26"/>
        </w:rPr>
        <w:t>Il Samsung Galaxy S24 Ultra è</w:t>
      </w:r>
      <w:r>
        <w:rPr>
          <w:sz w:val="26"/>
          <w:szCs w:val="26"/>
        </w:rPr>
        <w:t xml:space="preserve"> stato lanciato nel 2024 e rappresenta il vertice de</w:t>
      </w:r>
      <w:r w:rsidR="00D37FF1">
        <w:rPr>
          <w:sz w:val="26"/>
          <w:szCs w:val="26"/>
        </w:rPr>
        <w:t xml:space="preserve">lla serie Galaxy S24. </w:t>
      </w:r>
    </w:p>
    <w:p w:rsidR="00D37FF1" w:rsidP="00EC0EDA" w:rsidRDefault="00D37FF1" w14:paraId="4801B927" w14:textId="1B6F98C7">
      <w:pPr>
        <w:spacing w:after="0"/>
        <w:rPr>
          <w:sz w:val="26"/>
          <w:szCs w:val="26"/>
        </w:rPr>
      </w:pPr>
      <w:r>
        <w:rPr>
          <w:sz w:val="26"/>
          <w:szCs w:val="26"/>
        </w:rPr>
        <w:t>Si distingue per specifiche tecniche avanzate e funzionalità innovative. Si nota innanzitutto il design elegante e raffinato con una struttura in titanio che offre maggiore resistenza.</w:t>
      </w:r>
      <w:r w:rsidR="00EC0EDA">
        <w:rPr>
          <w:sz w:val="26"/>
          <w:szCs w:val="26"/>
        </w:rPr>
        <w:t xml:space="preserve"> Il telaio è in metallo e presenta una scocca posteriore in vetro. Lo smartphone è resistente all’acqua e alla polvere, grazie alla certificazione IP68. </w:t>
      </w:r>
    </w:p>
    <w:p w:rsidRPr="00D80B25" w:rsidR="00EC0EDA" w:rsidP="00EC0EDA" w:rsidRDefault="00EC0EDA" w14:paraId="22EB554E" w14:textId="5CB2F005">
      <w:pPr>
        <w:spacing w:after="0"/>
        <w:rPr>
          <w:sz w:val="26"/>
          <w:szCs w:val="26"/>
        </w:rPr>
      </w:pPr>
      <w:r>
        <w:rPr>
          <w:sz w:val="26"/>
          <w:szCs w:val="26"/>
        </w:rPr>
        <w:t xml:space="preserve">Le dimensioni del dispositivo sono 79 x 162,3 x 8,6 mm ed ha un peso di 233 grammi, garantendo una sensione solida e di qualità alla mano. </w:t>
      </w:r>
    </w:p>
    <w:p w:rsidR="002737BD" w:rsidP="00AA2A72" w:rsidRDefault="002737BD" w14:paraId="4069882D" w14:textId="2B99EBBC">
      <w:pPr>
        <w:jc w:val="center"/>
        <w:rPr>
          <w:sz w:val="26"/>
          <w:szCs w:val="26"/>
        </w:rPr>
      </w:pPr>
      <w:r>
        <w:rPr>
          <w:noProof/>
        </w:rPr>
        <w:lastRenderedPageBreak/>
        <w:drawing>
          <wp:inline distT="0" distB="0" distL="0" distR="0" wp14:anchorId="4AF5466A" wp14:editId="3E9B3669">
            <wp:extent cx="2999009" cy="3009900"/>
            <wp:effectExtent l="0" t="0" r="0" b="0"/>
            <wp:docPr id="1247289212" name="Immagine 1" descr="Samsung Galaxy S24 Ultra 5G Smartphone - 12GB RAM | 256GB Storage | 6.8&quot; Dynamic AMOLED 2X 120Hz Display | 200MP OIS Camera | Snapdragon 8 Gen 3 | 5000 mAh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sung Galaxy S24 Ultra 5G Smartphone - 12GB RAM | 256GB Storage | 6.8&quot; Dynamic AMOLED 2X 120Hz Display | 200MP OIS Camera | Snapdragon 8 Gen 3 | 5000 mAh Batte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040" cy="3013945"/>
                    </a:xfrm>
                    <a:prstGeom prst="rect">
                      <a:avLst/>
                    </a:prstGeom>
                    <a:noFill/>
                    <a:ln>
                      <a:noFill/>
                    </a:ln>
                  </pic:spPr>
                </pic:pic>
              </a:graphicData>
            </a:graphic>
          </wp:inline>
        </w:drawing>
      </w:r>
    </w:p>
    <w:p w:rsidR="00AA2A72" w:rsidP="00AA2A72" w:rsidRDefault="00AA2A72" w14:paraId="1B1A390B" w14:textId="4841E883">
      <w:pPr>
        <w:jc w:val="center"/>
        <w:rPr>
          <w:i/>
          <w:sz w:val="24"/>
          <w:szCs w:val="24"/>
        </w:rPr>
      </w:pPr>
      <w:r w:rsidRPr="1BF1EAEF">
        <w:rPr>
          <w:i/>
          <w:sz w:val="24"/>
          <w:szCs w:val="24"/>
        </w:rPr>
        <w:t xml:space="preserve">Figura 1.5 </w:t>
      </w:r>
      <w:r w:rsidRPr="1BF1EAEF" w:rsidR="002F3E0C">
        <w:rPr>
          <w:i/>
          <w:sz w:val="24"/>
          <w:szCs w:val="24"/>
        </w:rPr>
        <w:t>–</w:t>
      </w:r>
      <w:r w:rsidRPr="1BF1EAEF">
        <w:rPr>
          <w:i/>
          <w:sz w:val="24"/>
          <w:szCs w:val="24"/>
        </w:rPr>
        <w:t xml:space="preserve"> Gala</w:t>
      </w:r>
      <w:r w:rsidRPr="1BF1EAEF" w:rsidR="002F3E0C">
        <w:rPr>
          <w:i/>
          <w:sz w:val="24"/>
          <w:szCs w:val="24"/>
        </w:rPr>
        <w:t>xy S24 Ultra</w:t>
      </w:r>
    </w:p>
    <w:p w:rsidR="009754EF" w:rsidP="00220A28" w:rsidRDefault="009754EF" w14:paraId="13BA0CBC" w14:textId="58861023">
      <w:pPr>
        <w:spacing w:after="0"/>
        <w:rPr>
          <w:iCs/>
          <w:sz w:val="26"/>
          <w:szCs w:val="26"/>
        </w:rPr>
      </w:pPr>
      <w:r>
        <w:rPr>
          <w:iCs/>
          <w:sz w:val="26"/>
          <w:szCs w:val="26"/>
        </w:rPr>
        <w:t xml:space="preserve">Il dispositivo è dotato di un display Dynamic LTPO AMOLED 2X da 6,8 pollici con una risoluzione di 3088 x 1440 pixel. </w:t>
      </w:r>
    </w:p>
    <w:p w:rsidR="009754EF" w:rsidP="00220A28" w:rsidRDefault="009754EF" w14:paraId="0B15443C" w14:textId="6E650B7F">
      <w:pPr>
        <w:spacing w:after="0"/>
        <w:rPr>
          <w:iCs/>
          <w:sz w:val="26"/>
          <w:szCs w:val="26"/>
        </w:rPr>
      </w:pPr>
      <w:r>
        <w:rPr>
          <w:iCs/>
          <w:sz w:val="26"/>
          <w:szCs w:val="26"/>
        </w:rPr>
        <w:t xml:space="preserve">Esso supporta una frequenza di aggiornamento adattiva fino a 120HZ, garantendo cosi una fluidità nelle animazioni e nelle interazioni. </w:t>
      </w:r>
      <w:r w:rsidR="00220A28">
        <w:rPr>
          <w:iCs/>
          <w:sz w:val="26"/>
          <w:szCs w:val="26"/>
        </w:rPr>
        <w:t xml:space="preserve">Offre, inoltre, una luminosità di 2600 nit, assicurando una visibilità eccellente anche in condizioni di luce intensa. </w:t>
      </w:r>
    </w:p>
    <w:p w:rsidR="00220A28" w:rsidP="00220A28" w:rsidRDefault="00220A28" w14:paraId="3241C7B3" w14:textId="5E47D5DE">
      <w:pPr>
        <w:spacing w:after="0"/>
        <w:rPr>
          <w:iCs/>
          <w:sz w:val="26"/>
          <w:szCs w:val="26"/>
        </w:rPr>
      </w:pPr>
      <w:r>
        <w:rPr>
          <w:iCs/>
          <w:sz w:val="26"/>
          <w:szCs w:val="26"/>
        </w:rPr>
        <w:t xml:space="preserve">Un’altra importante caratteristica di questo dispositivo sono le sue prestazioni. Infatti il Samsung Galaxy S2A Ultra è alimentato dal processore Qualcomm Snapdragon 8 Gen 3, supportato da 12 GB di RAM. </w:t>
      </w:r>
    </w:p>
    <w:p w:rsidR="00220A28" w:rsidP="00220A28" w:rsidRDefault="00220A28" w14:paraId="4E26A2A2" w14:textId="2E2FE8BE">
      <w:pPr>
        <w:spacing w:after="0"/>
        <w:rPr>
          <w:iCs/>
          <w:sz w:val="26"/>
          <w:szCs w:val="26"/>
        </w:rPr>
      </w:pPr>
      <w:r>
        <w:rPr>
          <w:iCs/>
          <w:sz w:val="26"/>
          <w:szCs w:val="26"/>
        </w:rPr>
        <w:t xml:space="preserve">Questo permette di offrire ai suoi utenti prestazioni di alto livello per qualsiasi utilizzo, dal multitasking ai giochi più impegnativi. </w:t>
      </w:r>
    </w:p>
    <w:p w:rsidR="00220A28" w:rsidP="00220A28" w:rsidRDefault="00220A28" w14:paraId="54CC0742" w14:textId="7B3B9789">
      <w:pPr>
        <w:spacing w:after="0"/>
        <w:rPr>
          <w:iCs/>
          <w:sz w:val="26"/>
          <w:szCs w:val="26"/>
        </w:rPr>
      </w:pPr>
      <w:r>
        <w:rPr>
          <w:iCs/>
          <w:sz w:val="26"/>
          <w:szCs w:val="26"/>
        </w:rPr>
        <w:t xml:space="preserve">Le opzioni di archiviazione interna includono 256 GB, 512 GB e 1 TB, non è pero presenta uno slot per l’espansione tramite microSD. </w:t>
      </w:r>
    </w:p>
    <w:p w:rsidR="00220A28" w:rsidP="00220A28" w:rsidRDefault="009F12FB" w14:paraId="59CA7158" w14:textId="74E2A914">
      <w:pPr>
        <w:spacing w:after="0"/>
        <w:rPr>
          <w:iCs/>
          <w:sz w:val="26"/>
          <w:szCs w:val="26"/>
        </w:rPr>
      </w:pPr>
      <w:r>
        <w:rPr>
          <w:iCs/>
          <w:sz w:val="26"/>
          <w:szCs w:val="26"/>
        </w:rPr>
        <w:t>Altro aspetto fondamentale è il comparto fotografico composta da:</w:t>
      </w:r>
    </w:p>
    <w:p w:rsidR="009F12FB" w:rsidP="009F12FB" w:rsidRDefault="009F12FB" w14:paraId="014AFAF4" w14:textId="24896F8E">
      <w:pPr>
        <w:pStyle w:val="Paragrafoelenco"/>
        <w:numPr>
          <w:ilvl w:val="0"/>
          <w:numId w:val="53"/>
        </w:numPr>
        <w:spacing w:after="0"/>
        <w:rPr>
          <w:iCs/>
          <w:sz w:val="26"/>
          <w:szCs w:val="26"/>
        </w:rPr>
      </w:pPr>
      <w:r>
        <w:rPr>
          <w:iCs/>
          <w:sz w:val="26"/>
          <w:szCs w:val="26"/>
        </w:rPr>
        <w:t>Una fotocamera principale da 200 megapixel che garantisce immagini estremamente dettagliate;</w:t>
      </w:r>
    </w:p>
    <w:p w:rsidR="009F12FB" w:rsidP="009F12FB" w:rsidRDefault="009F12FB" w14:paraId="7A28661C" w14:textId="70B0F341">
      <w:pPr>
        <w:pStyle w:val="Paragrafoelenco"/>
        <w:numPr>
          <w:ilvl w:val="0"/>
          <w:numId w:val="53"/>
        </w:numPr>
        <w:spacing w:after="0"/>
        <w:rPr>
          <w:iCs/>
          <w:sz w:val="26"/>
          <w:szCs w:val="26"/>
        </w:rPr>
      </w:pPr>
      <w:r>
        <w:rPr>
          <w:iCs/>
          <w:sz w:val="26"/>
          <w:szCs w:val="26"/>
        </w:rPr>
        <w:t>Un teleobiettivo periscopico da 50 megapixel con zoom ottico 10x, il quale è ideale per scatti a lunga distanza;</w:t>
      </w:r>
    </w:p>
    <w:p w:rsidR="009F12FB" w:rsidP="009F12FB" w:rsidRDefault="009F12FB" w14:paraId="3AF2B8C8" w14:textId="4805115F">
      <w:pPr>
        <w:pStyle w:val="Paragrafoelenco"/>
        <w:numPr>
          <w:ilvl w:val="0"/>
          <w:numId w:val="53"/>
        </w:numPr>
        <w:spacing w:after="0"/>
        <w:rPr>
          <w:iCs/>
          <w:sz w:val="26"/>
          <w:szCs w:val="26"/>
        </w:rPr>
      </w:pPr>
      <w:r>
        <w:rPr>
          <w:iCs/>
          <w:sz w:val="26"/>
          <w:szCs w:val="26"/>
        </w:rPr>
        <w:t>Un teleobiettivo da 10 megapixel con zoom ottico 3x, ideale invece per ritratti e dettagli ravvicinati;</w:t>
      </w:r>
    </w:p>
    <w:p w:rsidR="009F12FB" w:rsidP="009F12FB" w:rsidRDefault="00430388" w14:paraId="720D21BE" w14:textId="150B8D76">
      <w:pPr>
        <w:pStyle w:val="Paragrafoelenco"/>
        <w:numPr>
          <w:ilvl w:val="0"/>
          <w:numId w:val="53"/>
        </w:numPr>
        <w:spacing w:after="0"/>
        <w:rPr>
          <w:iCs/>
          <w:sz w:val="26"/>
          <w:szCs w:val="26"/>
        </w:rPr>
      </w:pPr>
      <w:r>
        <w:rPr>
          <w:iCs/>
          <w:sz w:val="26"/>
          <w:szCs w:val="26"/>
        </w:rPr>
        <w:t>Una fotocamera ultra-grandangolare da 10 megapixel, utile per catturare scene più ampie;</w:t>
      </w:r>
    </w:p>
    <w:p w:rsidR="00430388" w:rsidP="009F12FB" w:rsidRDefault="00430388" w14:paraId="3A1656E8" w14:textId="18B8D578">
      <w:pPr>
        <w:pStyle w:val="Paragrafoelenco"/>
        <w:numPr>
          <w:ilvl w:val="0"/>
          <w:numId w:val="53"/>
        </w:numPr>
        <w:spacing w:after="0"/>
        <w:rPr>
          <w:iCs/>
          <w:sz w:val="26"/>
          <w:szCs w:val="26"/>
        </w:rPr>
      </w:pPr>
      <w:r>
        <w:rPr>
          <w:iCs/>
          <w:sz w:val="26"/>
          <w:szCs w:val="26"/>
        </w:rPr>
        <w:t>La fotocamera frontale da 12 megapixel, perfetta per selfie di alta qualità.</w:t>
      </w:r>
    </w:p>
    <w:p w:rsidRPr="00430388" w:rsidR="00430388" w:rsidP="00430388" w:rsidRDefault="00430388" w14:paraId="4DCB85FC" w14:textId="05EA9993">
      <w:pPr>
        <w:spacing w:after="0"/>
        <w:rPr>
          <w:sz w:val="26"/>
          <w:szCs w:val="26"/>
        </w:rPr>
      </w:pPr>
      <w:r w:rsidRPr="56FFBE0E">
        <w:rPr>
          <w:sz w:val="26"/>
          <w:szCs w:val="26"/>
        </w:rPr>
        <w:t xml:space="preserve">Si può quindi </w:t>
      </w:r>
      <w:r w:rsidRPr="56FFBE0E" w:rsidR="000C2FD0">
        <w:rPr>
          <w:sz w:val="26"/>
          <w:szCs w:val="26"/>
        </w:rPr>
        <w:t xml:space="preserve">affermare che la fotocamera di tale dispositivo è un vero e proprio punto di forza. Grazie ad essa si possono catturare dettagli incredibilmente nitidi, anche in condizione di scarsa illuminazione. </w:t>
      </w:r>
    </w:p>
    <w:p w:rsidRPr="00430388" w:rsidR="000C2FD0" w:rsidP="00430388" w:rsidRDefault="000C2FD0" w14:paraId="0235E002" w14:textId="3732AD06">
      <w:pPr>
        <w:spacing w:after="0"/>
        <w:rPr>
          <w:sz w:val="26"/>
          <w:szCs w:val="26"/>
        </w:rPr>
      </w:pPr>
      <w:r w:rsidRPr="7673CA35">
        <w:rPr>
          <w:sz w:val="26"/>
          <w:szCs w:val="26"/>
        </w:rPr>
        <w:t xml:space="preserve">Inoltre, la tecnologia di pixel binning permette di unire più pixel per creare immagini più luminose e le modalità di scatto sono numerose e offrono un’ampia flessibilità creativa. </w:t>
      </w:r>
    </w:p>
    <w:p w:rsidRPr="00430388" w:rsidR="0047219D" w:rsidP="00430388" w:rsidRDefault="0047219D" w14:paraId="06213559" w14:textId="6AB7D80F">
      <w:pPr>
        <w:spacing w:after="0"/>
        <w:rPr>
          <w:sz w:val="26"/>
          <w:szCs w:val="26"/>
        </w:rPr>
      </w:pPr>
      <w:r w:rsidRPr="3EE2B2F6">
        <w:rPr>
          <w:sz w:val="26"/>
          <w:szCs w:val="26"/>
        </w:rPr>
        <w:lastRenderedPageBreak/>
        <w:t>Un’altra caratteristica per la quale si di</w:t>
      </w:r>
      <w:r w:rsidRPr="3EE2B2F6" w:rsidR="00197801">
        <w:rPr>
          <w:sz w:val="26"/>
          <w:szCs w:val="26"/>
        </w:rPr>
        <w:t xml:space="preserve">stingue tale dispositivo è la batteria da 5000mAh, la quale offre un’ottima autonomia permettendo un utilizzo prolungato durante la giornata. </w:t>
      </w:r>
      <w:r w:rsidRPr="3EE2B2F6" w:rsidR="00E01DE7">
        <w:rPr>
          <w:sz w:val="26"/>
          <w:szCs w:val="26"/>
        </w:rPr>
        <w:t xml:space="preserve">Supporta anche la ricarica rapida, grazie alla quale si riducono i tempi di ricarica. </w:t>
      </w:r>
    </w:p>
    <w:p w:rsidR="00E01DE7" w:rsidP="00430388" w:rsidRDefault="00E01DE7" w14:paraId="64AF06BA" w14:textId="044F71AE">
      <w:pPr>
        <w:spacing w:after="0"/>
        <w:rPr>
          <w:sz w:val="26"/>
          <w:szCs w:val="26"/>
        </w:rPr>
      </w:pPr>
      <w:r w:rsidRPr="3EE2B2F6">
        <w:rPr>
          <w:sz w:val="26"/>
          <w:szCs w:val="26"/>
        </w:rPr>
        <w:t xml:space="preserve">Per quanto riguarda il sistema operativo, il Galaxy S24 Ultra esegue Android 14 con l’interfaccia personalizzata Samsung One UI 6.1, offrendo cosi all’utente un’esperienza intuitiva e ricca di funzionalità. </w:t>
      </w:r>
    </w:p>
    <w:p w:rsidRPr="00430388" w:rsidR="00E01DE7" w:rsidP="00430388" w:rsidRDefault="00E01DE7" w14:paraId="5CC05930" w14:textId="19A6BB94">
      <w:pPr>
        <w:spacing w:after="0"/>
        <w:rPr>
          <w:sz w:val="26"/>
          <w:szCs w:val="26"/>
        </w:rPr>
      </w:pPr>
    </w:p>
    <w:p w:rsidR="00F300B5" w:rsidP="002F3E0C" w:rsidRDefault="00F300B5" w14:paraId="69536239" w14:textId="3EEC08BD">
      <w:pPr>
        <w:jc w:val="center"/>
        <w:rPr>
          <w:sz w:val="26"/>
          <w:szCs w:val="26"/>
        </w:rPr>
      </w:pPr>
      <w:r>
        <w:rPr>
          <w:noProof/>
        </w:rPr>
        <w:drawing>
          <wp:inline distT="0" distB="0" distL="0" distR="0" wp14:anchorId="001800F2" wp14:editId="31253BE9">
            <wp:extent cx="4320540" cy="2162063"/>
            <wp:effectExtent l="0" t="0" r="3810" b="0"/>
            <wp:docPr id="1656070809" name="Immagine 2" descr="Immagine che contiene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0809" name="Immagine 2" descr="Immagine che contiene testo, design&#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7854" cy="2175731"/>
                    </a:xfrm>
                    <a:prstGeom prst="rect">
                      <a:avLst/>
                    </a:prstGeom>
                    <a:noFill/>
                    <a:ln>
                      <a:noFill/>
                    </a:ln>
                  </pic:spPr>
                </pic:pic>
              </a:graphicData>
            </a:graphic>
          </wp:inline>
        </w:drawing>
      </w:r>
    </w:p>
    <w:p w:rsidRPr="00495356" w:rsidR="002F3E0C" w:rsidP="002F3E0C" w:rsidRDefault="002F3E0C" w14:paraId="4313B191" w14:textId="0BAF7513">
      <w:pPr>
        <w:jc w:val="center"/>
        <w:rPr>
          <w:i/>
          <w:iCs/>
          <w:sz w:val="24"/>
          <w:szCs w:val="24"/>
        </w:rPr>
      </w:pPr>
      <w:r w:rsidRPr="6D37F4DD">
        <w:rPr>
          <w:i/>
          <w:iCs/>
          <w:sz w:val="24"/>
          <w:szCs w:val="24"/>
        </w:rPr>
        <w:t>Figura 1.6 – Illustrazione dell’S PEN</w:t>
      </w:r>
    </w:p>
    <w:p w:rsidR="00122CBB" w:rsidP="00122CBB" w:rsidRDefault="00122CBB" w14:paraId="6E065334" w14:textId="7F1391FC">
      <w:pPr>
        <w:spacing w:after="0"/>
        <w:jc w:val="both"/>
        <w:rPr>
          <w:sz w:val="26"/>
          <w:szCs w:val="26"/>
        </w:rPr>
      </w:pPr>
    </w:p>
    <w:p w:rsidR="00F060B4" w:rsidP="00122CBB" w:rsidRDefault="00122CBB" w14:paraId="52E3486D" w14:textId="08159C3E">
      <w:pPr>
        <w:spacing w:after="0"/>
        <w:jc w:val="both"/>
        <w:rPr>
          <w:sz w:val="26"/>
          <w:szCs w:val="26"/>
        </w:rPr>
      </w:pPr>
      <w:r>
        <w:rPr>
          <w:sz w:val="26"/>
          <w:szCs w:val="26"/>
        </w:rPr>
        <w:t xml:space="preserve">Si evidenzia come sia inclusa anche la S PEN integrata, la quale offre funzionalità avanzate </w:t>
      </w:r>
      <w:r w:rsidRPr="00122CBB">
        <w:rPr>
          <w:sz w:val="26"/>
          <w:szCs w:val="26"/>
        </w:rPr>
        <w:t>per la scrittura, il disegno e il controllo del dispositivo. Grazie al suo utilizzo si riesce a</w:t>
      </w:r>
      <w:r>
        <w:rPr>
          <w:sz w:val="26"/>
          <w:szCs w:val="26"/>
        </w:rPr>
        <w:t xml:space="preserve"> trasformare lo smartphone in un potente strumento per la produttività e creatività. </w:t>
      </w:r>
    </w:p>
    <w:p w:rsidR="00122CBB" w:rsidP="00122CBB" w:rsidRDefault="00122CBB" w14:paraId="6D95BBD3" w14:textId="6D3C2799">
      <w:pPr>
        <w:spacing w:after="0"/>
        <w:jc w:val="both"/>
        <w:rPr>
          <w:sz w:val="26"/>
          <w:szCs w:val="26"/>
        </w:rPr>
      </w:pPr>
      <w:r>
        <w:rPr>
          <w:sz w:val="26"/>
          <w:szCs w:val="26"/>
        </w:rPr>
        <w:t xml:space="preserve">Da non sottovalutare infine, il sistema audio stereo di altissima qualità che garantisce un’esperienza multimediale immersiva. </w:t>
      </w:r>
    </w:p>
    <w:p w:rsidR="00A42E56" w:rsidP="00A42E56" w:rsidRDefault="00A42E56" w14:paraId="7DB154F1" w14:textId="77777777">
      <w:pPr>
        <w:jc w:val="both"/>
        <w:rPr>
          <w:sz w:val="26"/>
          <w:szCs w:val="26"/>
        </w:rPr>
      </w:pPr>
    </w:p>
    <w:p w:rsidRPr="00495356" w:rsidR="00A42E56" w:rsidP="00A42E56" w:rsidRDefault="00A42E56" w14:paraId="49F3B92F" w14:textId="77777777">
      <w:pPr>
        <w:jc w:val="both"/>
        <w:rPr>
          <w:sz w:val="26"/>
          <w:szCs w:val="26"/>
        </w:rPr>
      </w:pPr>
    </w:p>
    <w:p w:rsidRPr="00E96ACB" w:rsidR="00AE18EE" w:rsidP="1BF1EAEF" w:rsidRDefault="00423DA1" w14:paraId="70613992" w14:textId="41378DB5">
      <w:pPr>
        <w:pStyle w:val="Titolo3"/>
        <w:jc w:val="both"/>
        <w:rPr>
          <w:b/>
          <w:sz w:val="30"/>
          <w:szCs w:val="30"/>
        </w:rPr>
      </w:pPr>
      <w:bookmarkStart w:name="_Toc188696486" w:id="5"/>
      <w:r w:rsidRPr="1BF1EAEF">
        <w:rPr>
          <w:b/>
          <w:sz w:val="30"/>
          <w:szCs w:val="30"/>
        </w:rPr>
        <w:t>1.</w:t>
      </w:r>
      <w:r w:rsidRPr="1BF1EAEF" w:rsidR="005F15C4">
        <w:rPr>
          <w:b/>
          <w:sz w:val="30"/>
          <w:szCs w:val="30"/>
        </w:rPr>
        <w:t>1.4</w:t>
      </w:r>
      <w:r w:rsidRPr="1BF1EAEF" w:rsidR="00894784">
        <w:rPr>
          <w:b/>
          <w:sz w:val="30"/>
          <w:szCs w:val="30"/>
        </w:rPr>
        <w:t xml:space="preserve"> –</w:t>
      </w:r>
      <w:r w:rsidRPr="1BF1EAEF">
        <w:rPr>
          <w:b/>
          <w:sz w:val="30"/>
          <w:szCs w:val="30"/>
        </w:rPr>
        <w:t xml:space="preserve"> I</w:t>
      </w:r>
      <w:r w:rsidRPr="1BF1EAEF" w:rsidR="00894784">
        <w:rPr>
          <w:b/>
          <w:sz w:val="30"/>
          <w:szCs w:val="30"/>
        </w:rPr>
        <w:t xml:space="preserve">ntroduzione </w:t>
      </w:r>
      <w:r w:rsidRPr="1BF1EAEF" w:rsidR="007D3181">
        <w:rPr>
          <w:b/>
          <w:sz w:val="30"/>
          <w:szCs w:val="30"/>
        </w:rPr>
        <w:t>Xiaomi</w:t>
      </w:r>
      <w:bookmarkEnd w:id="5"/>
      <w:r w:rsidRPr="1BF1EAEF" w:rsidR="007D3181">
        <w:rPr>
          <w:b/>
          <w:sz w:val="30"/>
          <w:szCs w:val="30"/>
        </w:rPr>
        <w:t xml:space="preserve"> </w:t>
      </w:r>
    </w:p>
    <w:p w:rsidRPr="00AA6186" w:rsidR="00AA6186" w:rsidP="1BF1EAEF" w:rsidRDefault="00AA6186" w14:paraId="156368F2" w14:textId="77777777">
      <w:pPr>
        <w:jc w:val="both"/>
        <w:rPr>
          <w:sz w:val="26"/>
          <w:szCs w:val="26"/>
        </w:rPr>
      </w:pPr>
      <w:r w:rsidRPr="00AA6186">
        <w:rPr>
          <w:sz w:val="26"/>
          <w:szCs w:val="26"/>
        </w:rPr>
        <w:t>Lo Xiaomi 14T Pro è uno smartphone di fascia alta che si distingue per il suo equilibrio tra prestazioni, design elegante e tecnologie all'avanguardia. Progettato per offrire un'esperienza utente premium, il dispositivo è equipaggiato con un potente processore, un display di alta qualità e un comparto fotografico avanzato, soddisfacendo le esigenze di chi cerca performance elevate in un dispositivo moderno e versatile. </w:t>
      </w:r>
    </w:p>
    <w:p w:rsidR="00AA6186" w:rsidP="00D92C4A" w:rsidRDefault="00D92C4A" w14:paraId="21BDD02D" w14:textId="1A46A788">
      <w:pPr>
        <w:jc w:val="center"/>
        <w:rPr>
          <w:sz w:val="26"/>
          <w:szCs w:val="26"/>
        </w:rPr>
      </w:pPr>
      <w:r>
        <w:rPr>
          <w:noProof/>
        </w:rPr>
        <w:lastRenderedPageBreak/>
        <w:drawing>
          <wp:inline distT="0" distB="0" distL="0" distR="0" wp14:anchorId="53B47688" wp14:editId="52FFBE42">
            <wp:extent cx="2761947" cy="3384374"/>
            <wp:effectExtent l="0" t="0" r="635" b="6985"/>
            <wp:docPr id="607429744" name="Immagine 4" descr="Xiaomi 14T Pro (512 GB, Titan Blue, 6.67&quot;, Dual SIM, 50 Mpx, 5G) - Dig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iaomi 14T Pro (512 GB, Titan Blue, 6.67&quot;, Dual SIM, 50 Mpx, 5G) - Digite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3179" cy="3398137"/>
                    </a:xfrm>
                    <a:prstGeom prst="rect">
                      <a:avLst/>
                    </a:prstGeom>
                    <a:noFill/>
                    <a:ln>
                      <a:noFill/>
                    </a:ln>
                  </pic:spPr>
                </pic:pic>
              </a:graphicData>
            </a:graphic>
          </wp:inline>
        </w:drawing>
      </w:r>
    </w:p>
    <w:p w:rsidRPr="00AA6186" w:rsidR="00D92C4A" w:rsidP="00D92C4A" w:rsidRDefault="00D92C4A" w14:paraId="43ACCA3D" w14:textId="3F065129">
      <w:pPr>
        <w:jc w:val="center"/>
        <w:rPr>
          <w:i/>
          <w:sz w:val="24"/>
          <w:szCs w:val="24"/>
        </w:rPr>
      </w:pPr>
      <w:r w:rsidRPr="1BF1EAEF">
        <w:rPr>
          <w:i/>
          <w:sz w:val="24"/>
          <w:szCs w:val="24"/>
        </w:rPr>
        <w:t>Figura 1.7 – Xiaomi 14T Pro</w:t>
      </w:r>
    </w:p>
    <w:p w:rsidRPr="00AA6186" w:rsidR="00AA6186" w:rsidP="00AA6186" w:rsidRDefault="00585FF5" w14:paraId="09E81409" w14:textId="74B08FFC">
      <w:pPr>
        <w:rPr>
          <w:sz w:val="26"/>
          <w:szCs w:val="26"/>
        </w:rPr>
      </w:pPr>
      <w:r w:rsidRPr="1BF1EAEF">
        <w:rPr>
          <w:sz w:val="26"/>
          <w:szCs w:val="26"/>
        </w:rPr>
        <w:t>Le c</w:t>
      </w:r>
      <w:r w:rsidRPr="1BF1EAEF" w:rsidR="00AA6186">
        <w:rPr>
          <w:sz w:val="26"/>
          <w:szCs w:val="26"/>
        </w:rPr>
        <w:t>aratteristiche principali dello Xiaomi 14T Pr</w:t>
      </w:r>
      <w:r w:rsidRPr="1BF1EAEF">
        <w:rPr>
          <w:sz w:val="26"/>
          <w:szCs w:val="26"/>
        </w:rPr>
        <w:t>o sono:</w:t>
      </w:r>
    </w:p>
    <w:p w:rsidRPr="00AA6186" w:rsidR="00AA6186" w:rsidP="0092148C" w:rsidRDefault="00AA6186" w14:paraId="27554DE6" w14:textId="77777777">
      <w:pPr>
        <w:numPr>
          <w:ilvl w:val="0"/>
          <w:numId w:val="7"/>
        </w:numPr>
        <w:rPr>
          <w:sz w:val="26"/>
          <w:szCs w:val="26"/>
        </w:rPr>
      </w:pPr>
      <w:r w:rsidRPr="00AA6186">
        <w:rPr>
          <w:b/>
          <w:bCs/>
          <w:sz w:val="26"/>
          <w:szCs w:val="26"/>
        </w:rPr>
        <w:t>Display</w:t>
      </w:r>
      <w:r w:rsidRPr="00AA6186">
        <w:rPr>
          <w:sz w:val="26"/>
          <w:szCs w:val="26"/>
        </w:rPr>
        <w:t>: Dotato di un ampio schermo AMOLED da 6,67 pollici con risoluzione Full HD+ (2400 x 1080 pixel) e una frequenza di aggiornamento di 120Hz, per una fluidità di navigazione e un'esperienza visiva di livello superiore. </w:t>
      </w:r>
    </w:p>
    <w:p w:rsidRPr="00AA6186" w:rsidR="00AA6186" w:rsidP="0092148C" w:rsidRDefault="00AA6186" w14:paraId="0E9A45FA" w14:textId="77777777">
      <w:pPr>
        <w:numPr>
          <w:ilvl w:val="0"/>
          <w:numId w:val="8"/>
        </w:numPr>
        <w:rPr>
          <w:sz w:val="26"/>
          <w:szCs w:val="26"/>
        </w:rPr>
      </w:pPr>
      <w:r w:rsidRPr="00AA6186">
        <w:rPr>
          <w:b/>
          <w:bCs/>
          <w:sz w:val="26"/>
          <w:szCs w:val="26"/>
        </w:rPr>
        <w:t>Processore</w:t>
      </w:r>
      <w:r w:rsidRPr="00AA6186">
        <w:rPr>
          <w:sz w:val="26"/>
          <w:szCs w:val="26"/>
        </w:rPr>
        <w:t>: Alimentato dal chip Snapdragon 8 Gen 3, un SoC (System on Chip) di ultima generazione che offre prestazioni eccezionali in termini di velocità, efficienza e gestione delle attività complesse, come giochi e app intensive. </w:t>
      </w:r>
    </w:p>
    <w:p w:rsidRPr="00AA6186" w:rsidR="00AA6186" w:rsidP="0092148C" w:rsidRDefault="00AA6186" w14:paraId="4F7B3DFE" w14:textId="77777777">
      <w:pPr>
        <w:numPr>
          <w:ilvl w:val="0"/>
          <w:numId w:val="9"/>
        </w:numPr>
        <w:rPr>
          <w:sz w:val="26"/>
          <w:szCs w:val="26"/>
        </w:rPr>
      </w:pPr>
      <w:r w:rsidRPr="00AA6186">
        <w:rPr>
          <w:b/>
          <w:bCs/>
          <w:sz w:val="26"/>
          <w:szCs w:val="26"/>
        </w:rPr>
        <w:t>Memoria e Archiviazione</w:t>
      </w:r>
      <w:r w:rsidRPr="00AA6186">
        <w:rPr>
          <w:sz w:val="26"/>
          <w:szCs w:val="26"/>
        </w:rPr>
        <w:t>: Disponibile in varianti con 12GB di RAM e fino a 512GB di memoria interna, garantendo ampio spazio per app, foto e video, oltre a una gestione delle operazioni multitasche fluida e veloce. </w:t>
      </w:r>
    </w:p>
    <w:p w:rsidRPr="00AA6186" w:rsidR="00AA6186" w:rsidP="0092148C" w:rsidRDefault="00AA6186" w14:paraId="46061FA0" w14:textId="2639BA2A">
      <w:pPr>
        <w:numPr>
          <w:ilvl w:val="0"/>
          <w:numId w:val="10"/>
        </w:numPr>
        <w:rPr>
          <w:sz w:val="26"/>
          <w:szCs w:val="26"/>
        </w:rPr>
      </w:pPr>
      <w:r w:rsidRPr="00AA6186">
        <w:rPr>
          <w:b/>
          <w:bCs/>
          <w:sz w:val="26"/>
          <w:szCs w:val="26"/>
        </w:rPr>
        <w:t>Fotocamera</w:t>
      </w:r>
      <w:r w:rsidRPr="00AA6186">
        <w:rPr>
          <w:sz w:val="26"/>
          <w:szCs w:val="26"/>
        </w:rPr>
        <w:t xml:space="preserve">: Il sistema fotografico principale è composto da una fotocamera principale da 200 MP, supportata da un sensore </w:t>
      </w:r>
      <w:r w:rsidRPr="00AA6186" w:rsidR="00A14C32">
        <w:rPr>
          <w:sz w:val="26"/>
          <w:szCs w:val="26"/>
        </w:rPr>
        <w:t>ultra-grandangolare</w:t>
      </w:r>
      <w:r w:rsidRPr="00AA6186">
        <w:rPr>
          <w:sz w:val="26"/>
          <w:szCs w:val="26"/>
        </w:rPr>
        <w:t xml:space="preserve"> da 8 MP e un teleobiettivo da 50 MP, che permette di catturare immagini dettagliate e nitide in ogni situazione, anche in condizioni di scarsa luminosità. </w:t>
      </w:r>
    </w:p>
    <w:p w:rsidRPr="00AA6186" w:rsidR="00AA6186" w:rsidP="0092148C" w:rsidRDefault="00AA6186" w14:paraId="73F81B9B" w14:textId="77777777">
      <w:pPr>
        <w:numPr>
          <w:ilvl w:val="0"/>
          <w:numId w:val="11"/>
        </w:numPr>
        <w:rPr>
          <w:sz w:val="26"/>
          <w:szCs w:val="26"/>
        </w:rPr>
      </w:pPr>
      <w:r w:rsidRPr="00AA6186">
        <w:rPr>
          <w:b/>
          <w:bCs/>
          <w:sz w:val="26"/>
          <w:szCs w:val="26"/>
        </w:rPr>
        <w:t>Batteria</w:t>
      </w:r>
      <w:r w:rsidRPr="00AA6186">
        <w:rPr>
          <w:sz w:val="26"/>
          <w:szCs w:val="26"/>
        </w:rPr>
        <w:t>: La batteria da 5000 mAh assicura una durata ottimale durante l'intera giornata, supportando anche una ricarica rapida a 120W, che permette di ricaricare completamente il dispositivo in pochi minuti. </w:t>
      </w:r>
    </w:p>
    <w:p w:rsidRPr="00AA6186" w:rsidR="00AA6186" w:rsidP="0092148C" w:rsidRDefault="00AA6186" w14:paraId="10480B63" w14:textId="77777777">
      <w:pPr>
        <w:numPr>
          <w:ilvl w:val="0"/>
          <w:numId w:val="12"/>
        </w:numPr>
        <w:rPr>
          <w:sz w:val="26"/>
          <w:szCs w:val="26"/>
        </w:rPr>
      </w:pPr>
      <w:r w:rsidRPr="00AA6186">
        <w:rPr>
          <w:b/>
          <w:bCs/>
          <w:sz w:val="26"/>
          <w:szCs w:val="26"/>
        </w:rPr>
        <w:t>Sistema operativo</w:t>
      </w:r>
      <w:r w:rsidRPr="00AA6186">
        <w:rPr>
          <w:sz w:val="26"/>
          <w:szCs w:val="26"/>
        </w:rPr>
        <w:t>: Xiaomi 14T Pro è basato su MIUI 15, l'interfaccia personalizzata di Xiaomi, che offre una navigazione intuitiva e numerose funzionalità avanzate, basate su Android 14. </w:t>
      </w:r>
    </w:p>
    <w:p w:rsidRPr="00AA6186" w:rsidR="00AA6186" w:rsidP="0092148C" w:rsidRDefault="00AA6186" w14:paraId="36E99508" w14:textId="77777777">
      <w:pPr>
        <w:numPr>
          <w:ilvl w:val="0"/>
          <w:numId w:val="13"/>
        </w:numPr>
        <w:rPr>
          <w:sz w:val="26"/>
          <w:szCs w:val="26"/>
        </w:rPr>
      </w:pPr>
      <w:r w:rsidRPr="00AA6186">
        <w:rPr>
          <w:b/>
          <w:bCs/>
          <w:sz w:val="26"/>
          <w:szCs w:val="26"/>
        </w:rPr>
        <w:t>Connettività</w:t>
      </w:r>
      <w:r w:rsidRPr="00AA6186">
        <w:rPr>
          <w:sz w:val="26"/>
          <w:szCs w:val="26"/>
        </w:rPr>
        <w:t>: Supporta la connettività 5G, Wi-Fi 6, Bluetooth 5.3 e NFC, offrendo alte prestazioni di rete e un'ampia compatibilità con dispositivi esterni. </w:t>
      </w:r>
    </w:p>
    <w:p w:rsidR="00A42E56" w:rsidP="4912CF5C" w:rsidRDefault="00AA6186" w14:paraId="1F6D17D3" w14:textId="0A0BE49E">
      <w:pPr>
        <w:rPr>
          <w:sz w:val="26"/>
          <w:szCs w:val="26"/>
        </w:rPr>
      </w:pPr>
      <w:r w:rsidRPr="00AA6186">
        <w:rPr>
          <w:sz w:val="26"/>
          <w:szCs w:val="26"/>
        </w:rPr>
        <w:t>Con una combinazione di innovazione tecnologica e design raffinato, lo Xiaomi 14T Pro si posiziona come una delle opzioni più competitive nel mercato degli smartphone premium. </w:t>
      </w:r>
    </w:p>
    <w:p w:rsidRPr="00E96ACB" w:rsidR="00AE27F4" w:rsidP="003779B0" w:rsidRDefault="00A2431D" w14:paraId="269868A8" w14:textId="122172BB">
      <w:pPr>
        <w:pStyle w:val="Titolo3"/>
        <w:rPr>
          <w:b/>
          <w:sz w:val="30"/>
          <w:szCs w:val="30"/>
        </w:rPr>
      </w:pPr>
      <w:bookmarkStart w:name="_Toc188696487" w:id="6"/>
      <w:r w:rsidRPr="1BF1EAEF">
        <w:rPr>
          <w:b/>
          <w:sz w:val="30"/>
          <w:szCs w:val="30"/>
        </w:rPr>
        <w:lastRenderedPageBreak/>
        <w:t>1.</w:t>
      </w:r>
      <w:r w:rsidRPr="1BF1EAEF" w:rsidR="005F15C4">
        <w:rPr>
          <w:b/>
          <w:sz w:val="30"/>
          <w:szCs w:val="30"/>
        </w:rPr>
        <w:t xml:space="preserve">1.5 </w:t>
      </w:r>
      <w:r w:rsidRPr="1BF1EAEF" w:rsidR="00937D98">
        <w:rPr>
          <w:b/>
          <w:sz w:val="30"/>
          <w:szCs w:val="30"/>
        </w:rPr>
        <w:t xml:space="preserve">- </w:t>
      </w:r>
      <w:r w:rsidRPr="1BF1EAEF" w:rsidR="00F724BC">
        <w:rPr>
          <w:b/>
          <w:sz w:val="30"/>
          <w:szCs w:val="30"/>
        </w:rPr>
        <w:t>Differenze tra le tre aziende</w:t>
      </w:r>
      <w:bookmarkEnd w:id="6"/>
    </w:p>
    <w:p w:rsidRPr="002B38ED" w:rsidR="002B38ED" w:rsidP="002B38ED" w:rsidRDefault="002B38ED" w14:paraId="2EA41E3B" w14:textId="5CB76370">
      <w:pPr>
        <w:rPr>
          <w:sz w:val="26"/>
          <w:szCs w:val="26"/>
        </w:rPr>
      </w:pPr>
      <w:r w:rsidRPr="002B38ED">
        <w:rPr>
          <w:sz w:val="26"/>
          <w:szCs w:val="26"/>
        </w:rPr>
        <w:t>Per comprendere meglio i tre modelli di smartphone, è importante analizzare anche le aziende che li hanno progettati. Ogni azienda si caratterizza per una diversa visione del mercato e dell’innovazione, che si riflette direttamente nei dispositivi che offre.</w:t>
      </w:r>
    </w:p>
    <w:p w:rsidRPr="0015303C" w:rsidR="00AE27F4" w:rsidP="3309A262" w:rsidRDefault="00AE27F4" w14:paraId="39EC0A58" w14:textId="30C04D6E">
      <w:pPr>
        <w:pStyle w:val="Paragrafoelenco"/>
        <w:numPr>
          <w:ilvl w:val="0"/>
          <w:numId w:val="14"/>
        </w:numPr>
        <w:rPr>
          <w:b/>
          <w:bCs/>
          <w:i/>
          <w:iCs/>
          <w:sz w:val="26"/>
          <w:szCs w:val="26"/>
          <w:u w:val="single"/>
        </w:rPr>
      </w:pPr>
      <w:r w:rsidRPr="3309A262">
        <w:rPr>
          <w:b/>
          <w:i/>
          <w:sz w:val="26"/>
          <w:szCs w:val="26"/>
          <w:u w:val="single"/>
        </w:rPr>
        <w:t xml:space="preserve">Apple </w:t>
      </w:r>
      <w:r w:rsidRPr="0015303C">
        <w:rPr>
          <w:b/>
          <w:bCs/>
          <w:i/>
          <w:iCs/>
          <w:sz w:val="26"/>
          <w:szCs w:val="26"/>
        </w:rPr>
        <w:t>(iPhone) </w:t>
      </w:r>
    </w:p>
    <w:p w:rsidRPr="0015303C" w:rsidR="00AE27F4" w:rsidP="3309A262" w:rsidRDefault="00C67E23" w14:paraId="3FF3A9C8" w14:textId="3E2A2519">
      <w:pPr>
        <w:pStyle w:val="Paragrafoelenco"/>
        <w:rPr>
          <w:b/>
          <w:bCs/>
          <w:i/>
          <w:iCs/>
          <w:sz w:val="26"/>
          <w:szCs w:val="26"/>
        </w:rPr>
      </w:pPr>
      <w:r w:rsidRPr="0015303C">
        <w:rPr>
          <w:b/>
          <w:bCs/>
          <w:i/>
          <w:iCs/>
          <w:sz w:val="26"/>
          <w:szCs w:val="26"/>
        </w:rPr>
        <w:t xml:space="preserve"> PRO: </w:t>
      </w:r>
    </w:p>
    <w:p w:rsidR="00C67E23" w:rsidP="0092148C" w:rsidRDefault="00AE27F4" w14:paraId="6EF73BAA" w14:textId="77777777">
      <w:pPr>
        <w:pStyle w:val="Paragrafoelenco"/>
        <w:numPr>
          <w:ilvl w:val="1"/>
          <w:numId w:val="12"/>
        </w:numPr>
        <w:rPr>
          <w:sz w:val="26"/>
          <w:szCs w:val="26"/>
        </w:rPr>
      </w:pPr>
      <w:r w:rsidRPr="0015303C">
        <w:rPr>
          <w:sz w:val="26"/>
          <w:szCs w:val="26"/>
          <w:u w:val="single"/>
        </w:rPr>
        <w:t>Ecosistema chiuso e integrato</w:t>
      </w:r>
      <w:r w:rsidRPr="00C67E23">
        <w:rPr>
          <w:sz w:val="26"/>
          <w:szCs w:val="26"/>
        </w:rPr>
        <w:t>: Apple si distingue per l'interconnessione tra i suoi dispositivi, come iPhone, MacBook, iPad e Apple Watch, offrendo un'esperienza utente fluida e senza soluzione di continuità. </w:t>
      </w:r>
    </w:p>
    <w:p w:rsidR="00C67E23" w:rsidP="0092148C" w:rsidRDefault="00AE27F4" w14:paraId="05E1A07F" w14:textId="77777777">
      <w:pPr>
        <w:pStyle w:val="Paragrafoelenco"/>
        <w:numPr>
          <w:ilvl w:val="1"/>
          <w:numId w:val="12"/>
        </w:numPr>
        <w:rPr>
          <w:sz w:val="26"/>
          <w:szCs w:val="26"/>
        </w:rPr>
      </w:pPr>
      <w:r w:rsidRPr="0015303C">
        <w:rPr>
          <w:sz w:val="26"/>
          <w:szCs w:val="26"/>
          <w:u w:val="single"/>
        </w:rPr>
        <w:t>Qualità costruttiva premium</w:t>
      </w:r>
      <w:r w:rsidRPr="00C67E23">
        <w:rPr>
          <w:sz w:val="26"/>
          <w:szCs w:val="26"/>
        </w:rPr>
        <w:t>: L'uso di materiali di alta qualità come acciaio inossidabile e vetro rinforzato posiziona i prodotti Apple come sinonimi di lusso. </w:t>
      </w:r>
    </w:p>
    <w:p w:rsidR="00C67E23" w:rsidP="0092148C" w:rsidRDefault="00AE27F4" w14:paraId="1406450A" w14:textId="77777777">
      <w:pPr>
        <w:pStyle w:val="Paragrafoelenco"/>
        <w:numPr>
          <w:ilvl w:val="1"/>
          <w:numId w:val="12"/>
        </w:numPr>
        <w:rPr>
          <w:sz w:val="26"/>
          <w:szCs w:val="26"/>
        </w:rPr>
      </w:pPr>
      <w:r w:rsidRPr="0015303C">
        <w:rPr>
          <w:sz w:val="26"/>
          <w:szCs w:val="26"/>
          <w:u w:val="single"/>
        </w:rPr>
        <w:t>Aggiornamenti software a lungo termine</w:t>
      </w:r>
      <w:r w:rsidRPr="00C67E23">
        <w:rPr>
          <w:sz w:val="26"/>
          <w:szCs w:val="26"/>
        </w:rPr>
        <w:t>: Gli iPhone ricevono aggiornamenti per oltre 5 anni, garantendo sicurezza e accesso alle nuove funzionalità. </w:t>
      </w:r>
    </w:p>
    <w:p w:rsidRPr="00C67E23" w:rsidR="00AE27F4" w:rsidP="0092148C" w:rsidRDefault="00AE27F4" w14:paraId="5E46FB16" w14:textId="17723920">
      <w:pPr>
        <w:pStyle w:val="Paragrafoelenco"/>
        <w:numPr>
          <w:ilvl w:val="1"/>
          <w:numId w:val="12"/>
        </w:numPr>
        <w:rPr>
          <w:sz w:val="26"/>
          <w:szCs w:val="26"/>
        </w:rPr>
      </w:pPr>
      <w:r w:rsidRPr="0015303C">
        <w:rPr>
          <w:sz w:val="26"/>
          <w:szCs w:val="26"/>
          <w:u w:val="single"/>
        </w:rPr>
        <w:t>Innovazioni consolidate:</w:t>
      </w:r>
      <w:r w:rsidRPr="00C67E23">
        <w:rPr>
          <w:sz w:val="26"/>
          <w:szCs w:val="26"/>
        </w:rPr>
        <w:t xml:space="preserve"> Funzionalità come Face ID, chip progettati internamente (serie A) e la transizione a USB-C sono punti di forza unici. </w:t>
      </w:r>
    </w:p>
    <w:p w:rsidRPr="0015303C" w:rsidR="00AE27F4" w:rsidP="3309A262" w:rsidRDefault="00AE27F4" w14:paraId="641B6AC9" w14:textId="55C0CAF3">
      <w:pPr>
        <w:pStyle w:val="Paragrafoelenco"/>
        <w:rPr>
          <w:b/>
          <w:bCs/>
          <w:i/>
          <w:iCs/>
          <w:sz w:val="26"/>
          <w:szCs w:val="26"/>
        </w:rPr>
      </w:pPr>
      <w:r w:rsidRPr="0015303C">
        <w:rPr>
          <w:b/>
          <w:bCs/>
          <w:i/>
          <w:iCs/>
          <w:sz w:val="26"/>
          <w:szCs w:val="26"/>
        </w:rPr>
        <w:t>C</w:t>
      </w:r>
      <w:r w:rsidRPr="0015303C" w:rsidR="00F51D95">
        <w:rPr>
          <w:b/>
          <w:bCs/>
          <w:i/>
          <w:iCs/>
          <w:sz w:val="26"/>
          <w:szCs w:val="26"/>
        </w:rPr>
        <w:t>ONTRO</w:t>
      </w:r>
      <w:r w:rsidRPr="0015303C">
        <w:rPr>
          <w:b/>
          <w:bCs/>
          <w:i/>
          <w:iCs/>
          <w:sz w:val="26"/>
          <w:szCs w:val="26"/>
        </w:rPr>
        <w:t>: </w:t>
      </w:r>
    </w:p>
    <w:p w:rsidR="00F51D95" w:rsidP="0092148C" w:rsidRDefault="00AE27F4" w14:paraId="4858E8AB" w14:textId="77777777">
      <w:pPr>
        <w:pStyle w:val="Paragrafoelenco"/>
        <w:numPr>
          <w:ilvl w:val="1"/>
          <w:numId w:val="12"/>
        </w:numPr>
        <w:rPr>
          <w:sz w:val="26"/>
          <w:szCs w:val="26"/>
        </w:rPr>
      </w:pPr>
      <w:r w:rsidRPr="0015303C">
        <w:rPr>
          <w:sz w:val="26"/>
          <w:szCs w:val="26"/>
          <w:u w:val="single"/>
        </w:rPr>
        <w:t>Prezzi elevati</w:t>
      </w:r>
      <w:r w:rsidRPr="00F51D95">
        <w:rPr>
          <w:sz w:val="26"/>
          <w:szCs w:val="26"/>
        </w:rPr>
        <w:t>: Gli iPhone sono tra i dispositivi più costosi sul mercato, limitando la loro accessibilità. </w:t>
      </w:r>
    </w:p>
    <w:p w:rsidR="00F51D95" w:rsidP="0092148C" w:rsidRDefault="00AE27F4" w14:paraId="2B332E5A" w14:textId="77777777">
      <w:pPr>
        <w:pStyle w:val="Paragrafoelenco"/>
        <w:numPr>
          <w:ilvl w:val="1"/>
          <w:numId w:val="12"/>
        </w:numPr>
        <w:rPr>
          <w:sz w:val="26"/>
          <w:szCs w:val="26"/>
        </w:rPr>
      </w:pPr>
      <w:r w:rsidRPr="0015303C">
        <w:rPr>
          <w:sz w:val="26"/>
          <w:szCs w:val="26"/>
          <w:u w:val="single"/>
        </w:rPr>
        <w:t>Limitazioni hardware:</w:t>
      </w:r>
      <w:r w:rsidRPr="00F51D95">
        <w:rPr>
          <w:sz w:val="26"/>
          <w:szCs w:val="26"/>
        </w:rPr>
        <w:t xml:space="preserve"> Assenza di supporto per espansione di memoria tramite microSD e impossibilità di personalizzare il sistema operativo. </w:t>
      </w:r>
    </w:p>
    <w:p w:rsidR="00F51D95" w:rsidP="0092148C" w:rsidRDefault="00AE27F4" w14:paraId="55A62A8C" w14:textId="77777777">
      <w:pPr>
        <w:pStyle w:val="Paragrafoelenco"/>
        <w:numPr>
          <w:ilvl w:val="1"/>
          <w:numId w:val="12"/>
        </w:numPr>
        <w:rPr>
          <w:sz w:val="26"/>
          <w:szCs w:val="26"/>
        </w:rPr>
      </w:pPr>
      <w:r w:rsidRPr="0015303C">
        <w:rPr>
          <w:sz w:val="26"/>
          <w:szCs w:val="26"/>
          <w:u w:val="single"/>
        </w:rPr>
        <w:t>Batteria meno capiente rispetto alla concorrenza</w:t>
      </w:r>
      <w:r w:rsidRPr="00F51D95">
        <w:rPr>
          <w:sz w:val="26"/>
          <w:szCs w:val="26"/>
        </w:rPr>
        <w:t>: Sebbene ottimizzata dal software, la capacità della batteria è generalmente inferiore rispetto a Samsung e Xiaomi.</w:t>
      </w:r>
    </w:p>
    <w:p w:rsidR="006E64B5" w:rsidP="00F51D95" w:rsidRDefault="006E64B5" w14:paraId="206287B2" w14:textId="77777777">
      <w:pPr>
        <w:pStyle w:val="Paragrafoelenco"/>
        <w:ind w:left="1440"/>
        <w:rPr>
          <w:sz w:val="26"/>
          <w:szCs w:val="26"/>
        </w:rPr>
      </w:pPr>
    </w:p>
    <w:p w:rsidR="00F51D95" w:rsidP="00F51D95" w:rsidRDefault="00AE27F4" w14:paraId="59F029CA" w14:textId="7EFC8270">
      <w:pPr>
        <w:pStyle w:val="Paragrafoelenco"/>
        <w:ind w:left="1440"/>
        <w:rPr>
          <w:sz w:val="26"/>
          <w:szCs w:val="26"/>
        </w:rPr>
      </w:pPr>
      <w:r w:rsidRPr="00F51D95">
        <w:rPr>
          <w:sz w:val="26"/>
          <w:szCs w:val="26"/>
        </w:rPr>
        <w:t> </w:t>
      </w:r>
    </w:p>
    <w:p w:rsidRPr="0015303C" w:rsidR="00A774E8" w:rsidP="3309A262" w:rsidRDefault="00AE27F4" w14:paraId="118473D0" w14:textId="57C55C17">
      <w:pPr>
        <w:pStyle w:val="Paragrafoelenco"/>
        <w:numPr>
          <w:ilvl w:val="0"/>
          <w:numId w:val="12"/>
        </w:numPr>
        <w:rPr>
          <w:b/>
          <w:bCs/>
          <w:i/>
          <w:iCs/>
          <w:sz w:val="26"/>
          <w:szCs w:val="26"/>
          <w:u w:val="single"/>
        </w:rPr>
      </w:pPr>
      <w:r w:rsidRPr="3309A262">
        <w:rPr>
          <w:b/>
          <w:i/>
          <w:sz w:val="26"/>
          <w:szCs w:val="26"/>
          <w:u w:val="single"/>
        </w:rPr>
        <w:t>Samsung</w:t>
      </w:r>
    </w:p>
    <w:p w:rsidRPr="0015303C" w:rsidR="00A774E8" w:rsidP="3309A262" w:rsidRDefault="00F51D95" w14:paraId="10409CF8" w14:textId="68EF65A2">
      <w:pPr>
        <w:pStyle w:val="Paragrafoelenco"/>
        <w:rPr>
          <w:b/>
          <w:bCs/>
          <w:i/>
          <w:iCs/>
          <w:sz w:val="26"/>
          <w:szCs w:val="26"/>
        </w:rPr>
      </w:pPr>
      <w:r w:rsidRPr="0015303C">
        <w:rPr>
          <w:b/>
          <w:bCs/>
          <w:i/>
          <w:iCs/>
          <w:sz w:val="26"/>
          <w:szCs w:val="26"/>
        </w:rPr>
        <w:t>PRO:</w:t>
      </w:r>
    </w:p>
    <w:p w:rsidRPr="00A774E8" w:rsidR="00A774E8" w:rsidP="0092148C" w:rsidRDefault="00AE27F4" w14:paraId="38D49CB6" w14:textId="77777777">
      <w:pPr>
        <w:pStyle w:val="Paragrafoelenco"/>
        <w:numPr>
          <w:ilvl w:val="1"/>
          <w:numId w:val="12"/>
        </w:numPr>
        <w:rPr>
          <w:sz w:val="26"/>
          <w:szCs w:val="26"/>
          <w:u w:val="single"/>
        </w:rPr>
      </w:pPr>
      <w:r w:rsidRPr="0015303C">
        <w:rPr>
          <w:sz w:val="26"/>
          <w:szCs w:val="26"/>
          <w:u w:val="single"/>
        </w:rPr>
        <w:t>Innovazione tecnologica</w:t>
      </w:r>
      <w:r w:rsidRPr="00A774E8">
        <w:rPr>
          <w:sz w:val="26"/>
          <w:szCs w:val="26"/>
        </w:rPr>
        <w:t>: Samsung è pioniera in display avanzati (Dynamic AMOLED 2X) e nuove categorie di prodotti, come i pieghevoli (Galaxy Z Fold/Flip). </w:t>
      </w:r>
    </w:p>
    <w:p w:rsidRPr="00A774E8" w:rsidR="00A774E8" w:rsidP="0092148C" w:rsidRDefault="00AE27F4" w14:paraId="328C8832" w14:textId="77777777">
      <w:pPr>
        <w:pStyle w:val="Paragrafoelenco"/>
        <w:numPr>
          <w:ilvl w:val="1"/>
          <w:numId w:val="12"/>
        </w:numPr>
        <w:rPr>
          <w:sz w:val="26"/>
          <w:szCs w:val="26"/>
          <w:u w:val="single"/>
        </w:rPr>
      </w:pPr>
      <w:r w:rsidRPr="0015303C">
        <w:rPr>
          <w:sz w:val="26"/>
          <w:szCs w:val="26"/>
          <w:u w:val="single"/>
        </w:rPr>
        <w:t>Ampia gamma di dispositivi</w:t>
      </w:r>
      <w:r w:rsidRPr="00A774E8">
        <w:rPr>
          <w:sz w:val="26"/>
          <w:szCs w:val="26"/>
        </w:rPr>
        <w:t>: Offerta diversificata per coprire tutte le fasce di prezzo, dai modelli entry-level ai flagship. </w:t>
      </w:r>
    </w:p>
    <w:p w:rsidRPr="00A774E8" w:rsidR="00A774E8" w:rsidP="0092148C" w:rsidRDefault="00AE27F4" w14:paraId="3E9B202B" w14:textId="77777777">
      <w:pPr>
        <w:pStyle w:val="Paragrafoelenco"/>
        <w:numPr>
          <w:ilvl w:val="1"/>
          <w:numId w:val="12"/>
        </w:numPr>
        <w:rPr>
          <w:sz w:val="26"/>
          <w:szCs w:val="26"/>
          <w:u w:val="single"/>
        </w:rPr>
      </w:pPr>
      <w:r w:rsidRPr="0015303C">
        <w:rPr>
          <w:sz w:val="26"/>
          <w:szCs w:val="26"/>
          <w:u w:val="single"/>
        </w:rPr>
        <w:t>Compatibilità universale</w:t>
      </w:r>
      <w:r w:rsidRPr="00A774E8">
        <w:rPr>
          <w:sz w:val="26"/>
          <w:szCs w:val="26"/>
        </w:rPr>
        <w:t>: Utilizzo di USB-C, supporto microSD su alcuni modelli e interfacce aperte. </w:t>
      </w:r>
    </w:p>
    <w:p w:rsidRPr="00A774E8" w:rsidR="00AE27F4" w:rsidP="0092148C" w:rsidRDefault="00AE27F4" w14:paraId="09999042" w14:textId="13FBD15A">
      <w:pPr>
        <w:pStyle w:val="Paragrafoelenco"/>
        <w:numPr>
          <w:ilvl w:val="1"/>
          <w:numId w:val="12"/>
        </w:numPr>
        <w:rPr>
          <w:sz w:val="26"/>
          <w:szCs w:val="26"/>
          <w:u w:val="single"/>
        </w:rPr>
      </w:pPr>
      <w:r w:rsidRPr="0015303C">
        <w:rPr>
          <w:sz w:val="26"/>
          <w:szCs w:val="26"/>
          <w:u w:val="single"/>
        </w:rPr>
        <w:t>Prestazioni fotografiche avanzate</w:t>
      </w:r>
      <w:r w:rsidRPr="00A774E8">
        <w:rPr>
          <w:sz w:val="26"/>
          <w:szCs w:val="26"/>
        </w:rPr>
        <w:t>: Fotocamere ad altissima risoluzione e capacità di zoom superiori alla concorrenza. </w:t>
      </w:r>
    </w:p>
    <w:p w:rsidRPr="0015303C" w:rsidR="00A774E8" w:rsidP="3309A262" w:rsidRDefault="00A774E8" w14:paraId="2F51B17A" w14:textId="77777777">
      <w:pPr>
        <w:pStyle w:val="Paragrafoelenco"/>
        <w:rPr>
          <w:b/>
          <w:bCs/>
          <w:i/>
          <w:iCs/>
          <w:sz w:val="26"/>
          <w:szCs w:val="26"/>
        </w:rPr>
      </w:pPr>
      <w:r w:rsidRPr="0015303C">
        <w:rPr>
          <w:b/>
          <w:bCs/>
          <w:i/>
          <w:iCs/>
          <w:sz w:val="26"/>
          <w:szCs w:val="26"/>
        </w:rPr>
        <w:t>CONTRO:</w:t>
      </w:r>
    </w:p>
    <w:p w:rsidRPr="00A774E8" w:rsidR="00A774E8" w:rsidP="0092148C" w:rsidRDefault="00AE27F4" w14:paraId="572B176C" w14:textId="77777777">
      <w:pPr>
        <w:pStyle w:val="Paragrafoelenco"/>
        <w:numPr>
          <w:ilvl w:val="1"/>
          <w:numId w:val="12"/>
        </w:numPr>
        <w:rPr>
          <w:sz w:val="26"/>
          <w:szCs w:val="26"/>
          <w:u w:val="single"/>
        </w:rPr>
      </w:pPr>
      <w:r w:rsidRPr="0015303C">
        <w:rPr>
          <w:sz w:val="26"/>
          <w:szCs w:val="26"/>
          <w:u w:val="single"/>
        </w:rPr>
        <w:t>Software più complesso:</w:t>
      </w:r>
      <w:r w:rsidRPr="00A774E8">
        <w:rPr>
          <w:sz w:val="26"/>
          <w:szCs w:val="26"/>
        </w:rPr>
        <w:t xml:space="preserve"> One UI, sebbene migliorata, può essere percepita come sovraccarica per alcuni utenti rispetto alla semplicità di iOS. </w:t>
      </w:r>
    </w:p>
    <w:p w:rsidRPr="00A774E8" w:rsidR="00A774E8" w:rsidP="0092148C" w:rsidRDefault="00AE27F4" w14:paraId="5DFD3B13" w14:textId="77777777">
      <w:pPr>
        <w:pStyle w:val="Paragrafoelenco"/>
        <w:numPr>
          <w:ilvl w:val="1"/>
          <w:numId w:val="12"/>
        </w:numPr>
        <w:rPr>
          <w:sz w:val="26"/>
          <w:szCs w:val="26"/>
          <w:u w:val="single"/>
        </w:rPr>
      </w:pPr>
      <w:r w:rsidRPr="0015303C">
        <w:rPr>
          <w:sz w:val="26"/>
          <w:szCs w:val="26"/>
          <w:u w:val="single"/>
        </w:rPr>
        <w:t>Prezzi elevati per i modelli di punta</w:t>
      </w:r>
      <w:r w:rsidRPr="00A774E8">
        <w:rPr>
          <w:sz w:val="26"/>
          <w:szCs w:val="26"/>
        </w:rPr>
        <w:t>: I flagship, come la serie Ultra, sono comparabili agli iPhone in termini di prezzo. </w:t>
      </w:r>
    </w:p>
    <w:p w:rsidRPr="00A774E8" w:rsidR="00AE27F4" w:rsidP="0092148C" w:rsidRDefault="00AE27F4" w14:paraId="4E444FD0" w14:textId="3F709B29">
      <w:pPr>
        <w:pStyle w:val="Paragrafoelenco"/>
        <w:numPr>
          <w:ilvl w:val="1"/>
          <w:numId w:val="12"/>
        </w:numPr>
        <w:rPr>
          <w:sz w:val="26"/>
          <w:szCs w:val="26"/>
          <w:u w:val="single"/>
        </w:rPr>
      </w:pPr>
      <w:r w:rsidRPr="0015303C">
        <w:rPr>
          <w:sz w:val="26"/>
          <w:szCs w:val="26"/>
          <w:u w:val="single"/>
        </w:rPr>
        <w:lastRenderedPageBreak/>
        <w:t>Durata degli aggiornamenti software inferiore rispetto a Apple</w:t>
      </w:r>
      <w:r w:rsidRPr="00A774E8">
        <w:rPr>
          <w:sz w:val="26"/>
          <w:szCs w:val="26"/>
        </w:rPr>
        <w:t>: Sebbene Samsung abbia migliorato il supporto software, non raggiunge i livelli di Apple. </w:t>
      </w:r>
    </w:p>
    <w:p w:rsidRPr="004B3EF2" w:rsidR="00A774E8" w:rsidP="00A774E8" w:rsidRDefault="00A774E8" w14:paraId="02808E36" w14:textId="77777777">
      <w:pPr>
        <w:pStyle w:val="Paragrafoelenco"/>
        <w:rPr>
          <w:sz w:val="26"/>
          <w:szCs w:val="26"/>
          <w:u w:val="single"/>
        </w:rPr>
      </w:pPr>
    </w:p>
    <w:p w:rsidRPr="0015303C" w:rsidR="00A774E8" w:rsidP="3309A262" w:rsidRDefault="00AE27F4" w14:paraId="18352FB8" w14:textId="1BB9B2D4">
      <w:pPr>
        <w:pStyle w:val="Paragrafoelenco"/>
        <w:numPr>
          <w:ilvl w:val="0"/>
          <w:numId w:val="12"/>
        </w:numPr>
        <w:rPr>
          <w:b/>
          <w:bCs/>
          <w:i/>
          <w:iCs/>
          <w:sz w:val="26"/>
          <w:szCs w:val="26"/>
        </w:rPr>
      </w:pPr>
      <w:r w:rsidRPr="3309A262">
        <w:rPr>
          <w:b/>
          <w:i/>
          <w:sz w:val="26"/>
          <w:szCs w:val="26"/>
          <w:u w:val="single"/>
        </w:rPr>
        <w:t>Xiaomi</w:t>
      </w:r>
      <w:r w:rsidRPr="0015303C" w:rsidR="00A774E8">
        <w:rPr>
          <w:b/>
          <w:bCs/>
          <w:i/>
          <w:iCs/>
          <w:sz w:val="26"/>
          <w:szCs w:val="26"/>
        </w:rPr>
        <w:t xml:space="preserve"> </w:t>
      </w:r>
    </w:p>
    <w:p w:rsidRPr="0015303C" w:rsidR="00A774E8" w:rsidP="3309A262" w:rsidRDefault="00A774E8" w14:paraId="317B102D" w14:textId="6A67D0EC">
      <w:pPr>
        <w:pStyle w:val="Paragrafoelenco"/>
        <w:rPr>
          <w:b/>
          <w:bCs/>
          <w:i/>
          <w:iCs/>
          <w:sz w:val="26"/>
          <w:szCs w:val="26"/>
        </w:rPr>
      </w:pPr>
      <w:r w:rsidRPr="0015303C">
        <w:rPr>
          <w:b/>
          <w:bCs/>
          <w:i/>
          <w:iCs/>
          <w:sz w:val="26"/>
          <w:szCs w:val="26"/>
        </w:rPr>
        <w:t>PRO:</w:t>
      </w:r>
    </w:p>
    <w:p w:rsidR="00A774E8" w:rsidP="0092148C" w:rsidRDefault="00AE27F4" w14:paraId="15171256" w14:textId="77777777">
      <w:pPr>
        <w:pStyle w:val="Paragrafoelenco"/>
        <w:numPr>
          <w:ilvl w:val="1"/>
          <w:numId w:val="12"/>
        </w:numPr>
        <w:rPr>
          <w:sz w:val="26"/>
          <w:szCs w:val="26"/>
        </w:rPr>
      </w:pPr>
      <w:r w:rsidRPr="0015303C">
        <w:rPr>
          <w:sz w:val="26"/>
          <w:szCs w:val="26"/>
          <w:u w:val="single"/>
        </w:rPr>
        <w:t>Rapporto qualità/prezzo:</w:t>
      </w:r>
      <w:r w:rsidRPr="00A774E8">
        <w:rPr>
          <w:sz w:val="26"/>
          <w:szCs w:val="26"/>
        </w:rPr>
        <w:t xml:space="preserve"> Xiaomi offre specifiche tecniche competitive a un costo inferiore rispetto ai concorrenti. </w:t>
      </w:r>
    </w:p>
    <w:p w:rsidR="00A774E8" w:rsidP="0092148C" w:rsidRDefault="00AE27F4" w14:paraId="3C9FCBA2" w14:textId="77777777">
      <w:pPr>
        <w:pStyle w:val="Paragrafoelenco"/>
        <w:numPr>
          <w:ilvl w:val="1"/>
          <w:numId w:val="12"/>
        </w:numPr>
        <w:rPr>
          <w:sz w:val="26"/>
          <w:szCs w:val="26"/>
        </w:rPr>
      </w:pPr>
      <w:r w:rsidRPr="0015303C">
        <w:rPr>
          <w:sz w:val="26"/>
          <w:szCs w:val="26"/>
          <w:u w:val="single"/>
        </w:rPr>
        <w:t>Innovazione accessibile</w:t>
      </w:r>
      <w:r w:rsidRPr="00A774E8">
        <w:rPr>
          <w:sz w:val="26"/>
          <w:szCs w:val="26"/>
        </w:rPr>
        <w:t>: Introduce rapidamente nuove tecnologie, come la ricarica ultra-rapida e fotocamere ad alta risoluzione, anche nei modelli di fascia media. </w:t>
      </w:r>
    </w:p>
    <w:p w:rsidRPr="00A774E8" w:rsidR="00AE27F4" w:rsidP="0092148C" w:rsidRDefault="00AE27F4" w14:paraId="44B2E355" w14:textId="400FE3B7">
      <w:pPr>
        <w:pStyle w:val="Paragrafoelenco"/>
        <w:numPr>
          <w:ilvl w:val="1"/>
          <w:numId w:val="12"/>
        </w:numPr>
        <w:rPr>
          <w:sz w:val="26"/>
          <w:szCs w:val="26"/>
        </w:rPr>
      </w:pPr>
      <w:r w:rsidRPr="0015303C">
        <w:rPr>
          <w:sz w:val="26"/>
          <w:szCs w:val="26"/>
          <w:u w:val="single"/>
        </w:rPr>
        <w:t>Ampia scelta di dispositivi</w:t>
      </w:r>
      <w:r w:rsidRPr="00A774E8">
        <w:rPr>
          <w:sz w:val="26"/>
          <w:szCs w:val="26"/>
        </w:rPr>
        <w:t>: Dai flagship economici ai modelli premium come la serie T e Ultra. </w:t>
      </w:r>
    </w:p>
    <w:p w:rsidRPr="0015303C" w:rsidR="00A774E8" w:rsidP="3309A262" w:rsidRDefault="00A774E8" w14:paraId="5D469B72" w14:textId="77777777">
      <w:pPr>
        <w:pStyle w:val="Paragrafoelenco"/>
        <w:rPr>
          <w:b/>
          <w:bCs/>
          <w:i/>
          <w:iCs/>
          <w:sz w:val="26"/>
          <w:szCs w:val="26"/>
        </w:rPr>
      </w:pPr>
      <w:r w:rsidRPr="0015303C">
        <w:rPr>
          <w:b/>
          <w:bCs/>
          <w:i/>
          <w:iCs/>
          <w:sz w:val="26"/>
          <w:szCs w:val="26"/>
        </w:rPr>
        <w:t xml:space="preserve">CONTRO: </w:t>
      </w:r>
    </w:p>
    <w:p w:rsidRPr="00A774E8" w:rsidR="00A774E8" w:rsidP="0092148C" w:rsidRDefault="00AE27F4" w14:paraId="44E0E764" w14:textId="77777777">
      <w:pPr>
        <w:pStyle w:val="Paragrafoelenco"/>
        <w:numPr>
          <w:ilvl w:val="1"/>
          <w:numId w:val="12"/>
        </w:numPr>
        <w:rPr>
          <w:sz w:val="26"/>
          <w:szCs w:val="26"/>
          <w:u w:val="single"/>
        </w:rPr>
      </w:pPr>
      <w:r w:rsidRPr="0015303C">
        <w:rPr>
          <w:sz w:val="26"/>
          <w:szCs w:val="26"/>
          <w:u w:val="single"/>
        </w:rPr>
        <w:t>Percezione del brand più debole nei mercati occidentali</w:t>
      </w:r>
      <w:r w:rsidRPr="00A774E8">
        <w:rPr>
          <w:sz w:val="26"/>
          <w:szCs w:val="26"/>
        </w:rPr>
        <w:t>: Nonostante la qualità crescente, Xiaomi è percepito come meno esclusivo rispetto a Samsung e Apple. </w:t>
      </w:r>
    </w:p>
    <w:p w:rsidRPr="00A774E8" w:rsidR="00A774E8" w:rsidP="0092148C" w:rsidRDefault="00AE27F4" w14:paraId="0D9C2E5F" w14:textId="77777777">
      <w:pPr>
        <w:pStyle w:val="Paragrafoelenco"/>
        <w:numPr>
          <w:ilvl w:val="1"/>
          <w:numId w:val="12"/>
        </w:numPr>
        <w:rPr>
          <w:sz w:val="26"/>
          <w:szCs w:val="26"/>
          <w:u w:val="single"/>
        </w:rPr>
      </w:pPr>
      <w:r w:rsidRPr="0015303C">
        <w:rPr>
          <w:sz w:val="26"/>
          <w:szCs w:val="26"/>
          <w:u w:val="single"/>
        </w:rPr>
        <w:t>Software MIUI controverso:</w:t>
      </w:r>
      <w:r w:rsidRPr="00A774E8">
        <w:rPr>
          <w:sz w:val="26"/>
          <w:szCs w:val="26"/>
        </w:rPr>
        <w:t xml:space="preserve"> Presenza di pubblicità e bloatware che possono compromettere l’esperienza utente. </w:t>
      </w:r>
    </w:p>
    <w:p w:rsidRPr="00A42E56" w:rsidR="006E64B5" w:rsidP="00AE27F4" w:rsidRDefault="00AE27F4" w14:paraId="0533C23D" w14:textId="5ADAD3C8">
      <w:pPr>
        <w:pStyle w:val="Paragrafoelenco"/>
        <w:numPr>
          <w:ilvl w:val="1"/>
          <w:numId w:val="12"/>
        </w:numPr>
        <w:rPr>
          <w:sz w:val="26"/>
          <w:szCs w:val="26"/>
          <w:u w:val="single"/>
        </w:rPr>
      </w:pPr>
      <w:r w:rsidRPr="0015303C">
        <w:rPr>
          <w:sz w:val="26"/>
          <w:szCs w:val="26"/>
          <w:u w:val="single"/>
        </w:rPr>
        <w:t>Durata limitata degli aggiornamenti software</w:t>
      </w:r>
      <w:r w:rsidRPr="00A774E8">
        <w:rPr>
          <w:sz w:val="26"/>
          <w:szCs w:val="26"/>
        </w:rPr>
        <w:t>: Gli aggiornamenti sono meno frequenti e durano meno rispetto ai concorrenti principali. </w:t>
      </w:r>
    </w:p>
    <w:p w:rsidR="00A42E56" w:rsidP="00A42E56" w:rsidRDefault="00A42E56" w14:paraId="291FA464" w14:textId="77777777">
      <w:pPr>
        <w:pStyle w:val="Paragrafoelenco"/>
        <w:rPr>
          <w:sz w:val="26"/>
          <w:szCs w:val="26"/>
          <w:u w:val="single"/>
        </w:rPr>
      </w:pPr>
    </w:p>
    <w:p w:rsidRPr="00A42E56" w:rsidR="00A42E56" w:rsidP="00A42E56" w:rsidRDefault="00A42E56" w14:paraId="6676F901" w14:textId="77777777">
      <w:pPr>
        <w:pStyle w:val="Paragrafoelenco"/>
        <w:rPr>
          <w:sz w:val="26"/>
          <w:szCs w:val="26"/>
          <w:u w:val="single"/>
        </w:rPr>
      </w:pPr>
    </w:p>
    <w:p w:rsidRPr="00E96ACB" w:rsidR="00AE27F4" w:rsidP="00E96ACB" w:rsidRDefault="00E96ACB" w14:paraId="24A7B0E0" w14:textId="3EC79C0E">
      <w:pPr>
        <w:pStyle w:val="Titolo3"/>
        <w:rPr>
          <w:b/>
          <w:sz w:val="30"/>
          <w:szCs w:val="30"/>
        </w:rPr>
      </w:pPr>
      <w:bookmarkStart w:name="_Toc188696488" w:id="7"/>
      <w:r w:rsidRPr="1BF1EAEF">
        <w:rPr>
          <w:b/>
          <w:sz w:val="30"/>
          <w:szCs w:val="30"/>
        </w:rPr>
        <w:t xml:space="preserve">1.1.6 </w:t>
      </w:r>
      <w:r w:rsidRPr="1BF1EAEF" w:rsidR="194A80B6">
        <w:rPr>
          <w:b/>
          <w:bCs/>
          <w:sz w:val="30"/>
          <w:szCs w:val="30"/>
        </w:rPr>
        <w:t>-</w:t>
      </w:r>
      <w:r w:rsidRPr="1BF1EAEF" w:rsidR="00B0522E">
        <w:rPr>
          <w:b/>
          <w:sz w:val="30"/>
          <w:szCs w:val="30"/>
        </w:rPr>
        <w:t xml:space="preserve"> </w:t>
      </w:r>
      <w:r w:rsidRPr="1BF1EAEF" w:rsidR="00AE27F4">
        <w:rPr>
          <w:b/>
          <w:sz w:val="30"/>
          <w:szCs w:val="30"/>
        </w:rPr>
        <w:t xml:space="preserve">Differenze </w:t>
      </w:r>
      <w:r w:rsidRPr="1BF1EAEF" w:rsidR="00F32108">
        <w:rPr>
          <w:b/>
          <w:sz w:val="30"/>
          <w:szCs w:val="30"/>
        </w:rPr>
        <w:t>tra i tre modelli di smartphone</w:t>
      </w:r>
      <w:bookmarkEnd w:id="7"/>
    </w:p>
    <w:p w:rsidR="004F6E7D" w:rsidP="004F6E7D" w:rsidRDefault="00D1062A" w14:paraId="5E5D8252" w14:textId="0C7B0E91">
      <w:pPr>
        <w:rPr>
          <w:b/>
          <w:bCs/>
          <w:i/>
          <w:iCs/>
          <w:sz w:val="26"/>
          <w:szCs w:val="26"/>
        </w:rPr>
      </w:pPr>
      <w:r w:rsidRPr="00D1062A">
        <w:rPr>
          <w:sz w:val="26"/>
          <w:szCs w:val="26"/>
        </w:rPr>
        <w:t xml:space="preserve">Dopo aver descritto </w:t>
      </w:r>
      <w:r w:rsidR="00AD0006">
        <w:rPr>
          <w:sz w:val="26"/>
          <w:szCs w:val="26"/>
        </w:rPr>
        <w:t>le differenze tra le tre aziende,</w:t>
      </w:r>
      <w:r w:rsidRPr="00D1062A">
        <w:rPr>
          <w:sz w:val="26"/>
          <w:szCs w:val="26"/>
        </w:rPr>
        <w:t xml:space="preserve"> ci concentr</w:t>
      </w:r>
      <w:r>
        <w:rPr>
          <w:sz w:val="26"/>
          <w:szCs w:val="26"/>
        </w:rPr>
        <w:t xml:space="preserve">iamo </w:t>
      </w:r>
      <w:r w:rsidRPr="00D1062A">
        <w:rPr>
          <w:sz w:val="26"/>
          <w:szCs w:val="26"/>
        </w:rPr>
        <w:t xml:space="preserve">su </w:t>
      </w:r>
      <w:r w:rsidR="006F0CF3">
        <w:rPr>
          <w:sz w:val="26"/>
          <w:szCs w:val="26"/>
        </w:rPr>
        <w:t xml:space="preserve">quelle </w:t>
      </w:r>
      <w:r w:rsidRPr="00D1062A">
        <w:rPr>
          <w:sz w:val="26"/>
          <w:szCs w:val="26"/>
        </w:rPr>
        <w:t xml:space="preserve">che </w:t>
      </w:r>
      <w:r w:rsidR="006F0CF3">
        <w:rPr>
          <w:sz w:val="26"/>
          <w:szCs w:val="26"/>
        </w:rPr>
        <w:t xml:space="preserve">invece </w:t>
      </w:r>
      <w:r w:rsidRPr="00D1062A">
        <w:rPr>
          <w:sz w:val="26"/>
          <w:szCs w:val="26"/>
        </w:rPr>
        <w:t>contraddistinguono</w:t>
      </w:r>
      <w:r w:rsidR="00B93C25">
        <w:rPr>
          <w:sz w:val="26"/>
          <w:szCs w:val="26"/>
        </w:rPr>
        <w:t xml:space="preserve"> i modelli da loro prodotti</w:t>
      </w:r>
      <w:r w:rsidRPr="00D1062A">
        <w:rPr>
          <w:sz w:val="26"/>
          <w:szCs w:val="26"/>
        </w:rPr>
        <w:t>, confrontandone i punti di forza e le limitazioni per aiutare a comprenderne meglio le specificità</w:t>
      </w:r>
      <w:r w:rsidRPr="00D1062A">
        <w:rPr>
          <w:b/>
          <w:bCs/>
          <w:i/>
          <w:iCs/>
          <w:sz w:val="26"/>
          <w:szCs w:val="26"/>
        </w:rPr>
        <w:t>.</w:t>
      </w:r>
    </w:p>
    <w:p w:rsidR="004F6E7D" w:rsidP="004F6E7D" w:rsidRDefault="00A55BFB" w14:paraId="26ECF72E" w14:textId="028FB69E">
      <w:pPr>
        <w:rPr>
          <w:sz w:val="26"/>
          <w:szCs w:val="26"/>
        </w:rPr>
      </w:pPr>
      <w:r w:rsidRPr="00A55BFB">
        <w:rPr>
          <w:b/>
          <w:bCs/>
          <w:i/>
          <w:iCs/>
          <w:sz w:val="26"/>
          <w:szCs w:val="26"/>
        </w:rPr>
        <w:t>Apple iPhone 16 Pro</w:t>
      </w:r>
      <w:r w:rsidRPr="00A55BFB">
        <w:rPr>
          <w:sz w:val="26"/>
          <w:szCs w:val="26"/>
        </w:rPr>
        <w:t> </w:t>
      </w:r>
    </w:p>
    <w:p w:rsidRPr="004F6E7D" w:rsidR="00A55BFB" w:rsidP="0092148C" w:rsidRDefault="004F6E7D" w14:paraId="42496B55" w14:textId="38C38700">
      <w:pPr>
        <w:pStyle w:val="Paragrafoelenco"/>
        <w:numPr>
          <w:ilvl w:val="0"/>
          <w:numId w:val="45"/>
        </w:numPr>
        <w:rPr>
          <w:sz w:val="26"/>
          <w:szCs w:val="26"/>
        </w:rPr>
      </w:pPr>
      <w:r w:rsidRPr="004F6E7D">
        <w:rPr>
          <w:sz w:val="26"/>
          <w:szCs w:val="26"/>
        </w:rPr>
        <w:t xml:space="preserve"> </w:t>
      </w:r>
      <w:r w:rsidRPr="004F6E7D" w:rsidR="00A55BFB">
        <w:rPr>
          <w:b/>
          <w:bCs/>
          <w:sz w:val="26"/>
          <w:szCs w:val="26"/>
        </w:rPr>
        <w:t>Specifiche principali</w:t>
      </w:r>
      <w:r w:rsidRPr="004F6E7D" w:rsidR="00A55BFB">
        <w:rPr>
          <w:sz w:val="26"/>
          <w:szCs w:val="26"/>
        </w:rPr>
        <w:t>: </w:t>
      </w:r>
    </w:p>
    <w:p w:rsidR="006074B5" w:rsidP="0092148C" w:rsidRDefault="00A55BFB" w14:paraId="7184094B" w14:textId="77777777">
      <w:pPr>
        <w:numPr>
          <w:ilvl w:val="0"/>
          <w:numId w:val="15"/>
        </w:numPr>
        <w:rPr>
          <w:sz w:val="26"/>
          <w:szCs w:val="26"/>
        </w:rPr>
      </w:pPr>
      <w:r w:rsidRPr="00A55BFB">
        <w:rPr>
          <w:sz w:val="26"/>
          <w:szCs w:val="26"/>
          <w:u w:val="single"/>
        </w:rPr>
        <w:t>Processore:</w:t>
      </w:r>
      <w:r w:rsidRPr="00A55BFB">
        <w:rPr>
          <w:sz w:val="26"/>
          <w:szCs w:val="26"/>
        </w:rPr>
        <w:t xml:space="preserve"> Chip A18 Bionic (5 nm), leader nelle prestazioni grazie a un’efficienza energetica senza rivali. </w:t>
      </w:r>
    </w:p>
    <w:p w:rsidRPr="00A55BFB" w:rsidR="00A55BFB" w:rsidP="0092148C" w:rsidRDefault="00A55BFB" w14:paraId="56C029F8" w14:textId="7BAB3102">
      <w:pPr>
        <w:numPr>
          <w:ilvl w:val="0"/>
          <w:numId w:val="15"/>
        </w:numPr>
        <w:rPr>
          <w:sz w:val="26"/>
          <w:szCs w:val="26"/>
        </w:rPr>
      </w:pPr>
      <w:r w:rsidRPr="00A55BFB">
        <w:rPr>
          <w:sz w:val="26"/>
          <w:szCs w:val="26"/>
          <w:u w:val="single"/>
        </w:rPr>
        <w:t>Display</w:t>
      </w:r>
      <w:r w:rsidRPr="00A55BFB">
        <w:rPr>
          <w:sz w:val="26"/>
          <w:szCs w:val="26"/>
        </w:rPr>
        <w:t>: Super Retina XDR da 6.1 pollici, tecnologia ProMotion (120Hz) con altissima fedeltà cromatica e luminosità di picco fino a 2000 nit. </w:t>
      </w:r>
    </w:p>
    <w:p w:rsidRPr="00A55BFB" w:rsidR="00A55BFB" w:rsidP="0092148C" w:rsidRDefault="00A55BFB" w14:paraId="2516ED0E" w14:textId="77777777">
      <w:pPr>
        <w:numPr>
          <w:ilvl w:val="0"/>
          <w:numId w:val="16"/>
        </w:numPr>
        <w:rPr>
          <w:sz w:val="26"/>
          <w:szCs w:val="26"/>
        </w:rPr>
      </w:pPr>
      <w:r w:rsidRPr="00A55BFB">
        <w:rPr>
          <w:sz w:val="26"/>
          <w:szCs w:val="26"/>
          <w:u w:val="single"/>
        </w:rPr>
        <w:t>Fotocamera:</w:t>
      </w:r>
      <w:r w:rsidRPr="00A55BFB">
        <w:rPr>
          <w:sz w:val="26"/>
          <w:szCs w:val="26"/>
        </w:rPr>
        <w:t xml:space="preserve"> Tripla configurazione (48 MP principale, teleobiettivo 12 MP con zoom ottico 3x, ultra-wide 12 MP) e sensore LiDAR per applicazioni AR e scatti notturni avanzati. </w:t>
      </w:r>
    </w:p>
    <w:p w:rsidRPr="00A55BFB" w:rsidR="00A55BFB" w:rsidP="0092148C" w:rsidRDefault="00A55BFB" w14:paraId="7B910361" w14:textId="77777777">
      <w:pPr>
        <w:numPr>
          <w:ilvl w:val="0"/>
          <w:numId w:val="17"/>
        </w:numPr>
        <w:rPr>
          <w:sz w:val="26"/>
          <w:szCs w:val="26"/>
        </w:rPr>
      </w:pPr>
      <w:r w:rsidRPr="00A55BFB">
        <w:rPr>
          <w:sz w:val="26"/>
          <w:szCs w:val="26"/>
          <w:u w:val="single"/>
        </w:rPr>
        <w:t>Batteria:</w:t>
      </w:r>
      <w:r w:rsidRPr="00A55BFB">
        <w:rPr>
          <w:sz w:val="26"/>
          <w:szCs w:val="26"/>
        </w:rPr>
        <w:t xml:space="preserve"> Ottimizzazione software che garantisce un’autonomia eccellente, pur con una capacità inferiore rispetto ai concorrenti (circa 3200 mAh). </w:t>
      </w:r>
    </w:p>
    <w:p w:rsidRPr="00A55BFB" w:rsidR="00A55BFB" w:rsidP="0092148C" w:rsidRDefault="00A55BFB" w14:paraId="053BA384" w14:textId="77777777">
      <w:pPr>
        <w:numPr>
          <w:ilvl w:val="0"/>
          <w:numId w:val="18"/>
        </w:numPr>
        <w:rPr>
          <w:sz w:val="26"/>
          <w:szCs w:val="26"/>
        </w:rPr>
      </w:pPr>
      <w:r w:rsidRPr="00A55BFB">
        <w:rPr>
          <w:sz w:val="26"/>
          <w:szCs w:val="26"/>
          <w:u w:val="single"/>
        </w:rPr>
        <w:t>Connettività:</w:t>
      </w:r>
      <w:r w:rsidRPr="00A55BFB">
        <w:rPr>
          <w:sz w:val="26"/>
          <w:szCs w:val="26"/>
        </w:rPr>
        <w:t xml:space="preserve"> USB-C, 5G e Wi-Fi 6E. </w:t>
      </w:r>
    </w:p>
    <w:p w:rsidRPr="004F6E7D" w:rsidR="00A55BFB" w:rsidP="0092148C" w:rsidRDefault="00A55BFB" w14:paraId="5BFCBB6B" w14:textId="5E6CBEA6">
      <w:pPr>
        <w:pStyle w:val="Paragrafoelenco"/>
        <w:numPr>
          <w:ilvl w:val="0"/>
          <w:numId w:val="44"/>
        </w:numPr>
        <w:rPr>
          <w:sz w:val="26"/>
          <w:szCs w:val="26"/>
        </w:rPr>
      </w:pPr>
      <w:r w:rsidRPr="004F6E7D">
        <w:rPr>
          <w:b/>
          <w:bCs/>
          <w:sz w:val="26"/>
          <w:szCs w:val="26"/>
        </w:rPr>
        <w:t>Pro</w:t>
      </w:r>
      <w:r w:rsidRPr="004F6E7D">
        <w:rPr>
          <w:sz w:val="26"/>
          <w:szCs w:val="26"/>
        </w:rPr>
        <w:t>: </w:t>
      </w:r>
    </w:p>
    <w:p w:rsidRPr="00A55BFB" w:rsidR="00A55BFB" w:rsidP="0092148C" w:rsidRDefault="00A55BFB" w14:paraId="09AEE81E" w14:textId="77777777">
      <w:pPr>
        <w:numPr>
          <w:ilvl w:val="0"/>
          <w:numId w:val="19"/>
        </w:numPr>
        <w:rPr>
          <w:sz w:val="26"/>
          <w:szCs w:val="26"/>
        </w:rPr>
      </w:pPr>
      <w:r w:rsidRPr="00A55BFB">
        <w:rPr>
          <w:sz w:val="26"/>
          <w:szCs w:val="26"/>
        </w:rPr>
        <w:t>Sistema operativo iOS 18, stabile e sicuro. </w:t>
      </w:r>
    </w:p>
    <w:p w:rsidRPr="00A55BFB" w:rsidR="00A55BFB" w:rsidP="0092148C" w:rsidRDefault="00A55BFB" w14:paraId="160B7E20" w14:textId="77777777">
      <w:pPr>
        <w:numPr>
          <w:ilvl w:val="0"/>
          <w:numId w:val="20"/>
        </w:numPr>
        <w:rPr>
          <w:sz w:val="26"/>
          <w:szCs w:val="26"/>
        </w:rPr>
      </w:pPr>
      <w:r w:rsidRPr="00A55BFB">
        <w:rPr>
          <w:sz w:val="26"/>
          <w:szCs w:val="26"/>
        </w:rPr>
        <w:lastRenderedPageBreak/>
        <w:t>Design premium e costruzione in acciaio inossidabile. </w:t>
      </w:r>
    </w:p>
    <w:p w:rsidRPr="00A55BFB" w:rsidR="00A55BFB" w:rsidP="0092148C" w:rsidRDefault="00A55BFB" w14:paraId="51F24014" w14:textId="77777777">
      <w:pPr>
        <w:numPr>
          <w:ilvl w:val="0"/>
          <w:numId w:val="21"/>
        </w:numPr>
        <w:rPr>
          <w:sz w:val="26"/>
          <w:szCs w:val="26"/>
        </w:rPr>
      </w:pPr>
      <w:r w:rsidRPr="00A55BFB">
        <w:rPr>
          <w:sz w:val="26"/>
          <w:szCs w:val="26"/>
        </w:rPr>
        <w:t>Fotografia computazionale avanzata e integrazione profonda nell’ecosistema Apple. </w:t>
      </w:r>
    </w:p>
    <w:p w:rsidRPr="004F6E7D" w:rsidR="00A55BFB" w:rsidP="0092148C" w:rsidRDefault="00A55BFB" w14:paraId="559130C8" w14:textId="463EC1FE">
      <w:pPr>
        <w:pStyle w:val="Paragrafoelenco"/>
        <w:numPr>
          <w:ilvl w:val="0"/>
          <w:numId w:val="44"/>
        </w:numPr>
        <w:rPr>
          <w:sz w:val="26"/>
          <w:szCs w:val="26"/>
        </w:rPr>
      </w:pPr>
      <w:r w:rsidRPr="004F6E7D">
        <w:rPr>
          <w:b/>
          <w:bCs/>
          <w:sz w:val="26"/>
          <w:szCs w:val="26"/>
        </w:rPr>
        <w:t>Contro</w:t>
      </w:r>
      <w:r w:rsidRPr="004F6E7D">
        <w:rPr>
          <w:sz w:val="26"/>
          <w:szCs w:val="26"/>
        </w:rPr>
        <w:t>: </w:t>
      </w:r>
    </w:p>
    <w:p w:rsidRPr="00A55BFB" w:rsidR="00A55BFB" w:rsidP="0092148C" w:rsidRDefault="00A55BFB" w14:paraId="3E09499D" w14:textId="77777777">
      <w:pPr>
        <w:numPr>
          <w:ilvl w:val="0"/>
          <w:numId w:val="22"/>
        </w:numPr>
        <w:rPr>
          <w:sz w:val="26"/>
          <w:szCs w:val="26"/>
        </w:rPr>
      </w:pPr>
      <w:r w:rsidRPr="00A55BFB">
        <w:rPr>
          <w:sz w:val="26"/>
          <w:szCs w:val="26"/>
        </w:rPr>
        <w:t>Prezzo elevato, anche nelle configurazioni base. </w:t>
      </w:r>
    </w:p>
    <w:p w:rsidRPr="00A55BFB" w:rsidR="00A55BFB" w:rsidP="0092148C" w:rsidRDefault="00A55BFB" w14:paraId="0559E787" w14:textId="77777777">
      <w:pPr>
        <w:numPr>
          <w:ilvl w:val="0"/>
          <w:numId w:val="23"/>
        </w:numPr>
        <w:rPr>
          <w:sz w:val="26"/>
          <w:szCs w:val="26"/>
        </w:rPr>
      </w:pPr>
      <w:r w:rsidRPr="00A55BFB">
        <w:rPr>
          <w:sz w:val="26"/>
          <w:szCs w:val="26"/>
        </w:rPr>
        <w:t>Memoria non espandibile e limitazioni di personalizzazione del sistema operativo. </w:t>
      </w:r>
    </w:p>
    <w:p w:rsidR="003B06BB" w:rsidP="004F6E7D" w:rsidRDefault="003B06BB" w14:paraId="1390BDA8" w14:textId="77777777">
      <w:pPr>
        <w:rPr>
          <w:b/>
          <w:bCs/>
          <w:i/>
          <w:iCs/>
          <w:sz w:val="26"/>
          <w:szCs w:val="26"/>
        </w:rPr>
      </w:pPr>
    </w:p>
    <w:p w:rsidRPr="00D1062A" w:rsidR="004F6E7D" w:rsidP="004F6E7D" w:rsidRDefault="00A55BFB" w14:paraId="0F6CA8BD" w14:textId="7E4FDDD3">
      <w:pPr>
        <w:rPr>
          <w:sz w:val="26"/>
          <w:szCs w:val="26"/>
        </w:rPr>
      </w:pPr>
      <w:r w:rsidRPr="00A55BFB">
        <w:rPr>
          <w:b/>
          <w:bCs/>
          <w:i/>
          <w:iCs/>
          <w:sz w:val="26"/>
          <w:szCs w:val="26"/>
        </w:rPr>
        <w:t>Samsung Galaxy S24 Ultra</w:t>
      </w:r>
      <w:r w:rsidRPr="00A55BFB">
        <w:rPr>
          <w:i/>
          <w:iCs/>
          <w:sz w:val="26"/>
          <w:szCs w:val="26"/>
        </w:rPr>
        <w:t> </w:t>
      </w:r>
    </w:p>
    <w:p w:rsidRPr="004F6E7D" w:rsidR="00A55BFB" w:rsidP="0092148C" w:rsidRDefault="00A55BFB" w14:paraId="6CB49D6F" w14:textId="20FCD52C">
      <w:pPr>
        <w:pStyle w:val="Paragrafoelenco"/>
        <w:numPr>
          <w:ilvl w:val="0"/>
          <w:numId w:val="44"/>
        </w:numPr>
        <w:rPr>
          <w:i/>
          <w:iCs/>
          <w:sz w:val="26"/>
          <w:szCs w:val="26"/>
        </w:rPr>
      </w:pPr>
      <w:r w:rsidRPr="004F6E7D">
        <w:rPr>
          <w:b/>
          <w:bCs/>
          <w:sz w:val="26"/>
          <w:szCs w:val="26"/>
        </w:rPr>
        <w:t>Specifiche principali</w:t>
      </w:r>
      <w:r w:rsidRPr="004F6E7D">
        <w:rPr>
          <w:sz w:val="26"/>
          <w:szCs w:val="26"/>
        </w:rPr>
        <w:t>: </w:t>
      </w:r>
    </w:p>
    <w:p w:rsidRPr="00A55BFB" w:rsidR="00A55BFB" w:rsidP="0092148C" w:rsidRDefault="00A55BFB" w14:paraId="68089CB0" w14:textId="77777777">
      <w:pPr>
        <w:numPr>
          <w:ilvl w:val="0"/>
          <w:numId w:val="24"/>
        </w:numPr>
        <w:rPr>
          <w:sz w:val="26"/>
          <w:szCs w:val="26"/>
        </w:rPr>
      </w:pPr>
      <w:r w:rsidRPr="00A55BFB">
        <w:rPr>
          <w:sz w:val="26"/>
          <w:szCs w:val="26"/>
          <w:u w:val="single"/>
        </w:rPr>
        <w:t>Processore:</w:t>
      </w:r>
      <w:r w:rsidRPr="00A55BFB">
        <w:rPr>
          <w:sz w:val="26"/>
          <w:szCs w:val="26"/>
        </w:rPr>
        <w:t xml:space="preserve"> Exynos 2400 (Europa) o Snapdragon 8 Gen 3 (USA e altri mercati). </w:t>
      </w:r>
    </w:p>
    <w:p w:rsidRPr="00A55BFB" w:rsidR="00A55BFB" w:rsidP="0092148C" w:rsidRDefault="00A55BFB" w14:paraId="2D700566" w14:textId="77777777">
      <w:pPr>
        <w:numPr>
          <w:ilvl w:val="0"/>
          <w:numId w:val="25"/>
        </w:numPr>
        <w:rPr>
          <w:sz w:val="26"/>
          <w:szCs w:val="26"/>
        </w:rPr>
      </w:pPr>
      <w:r w:rsidRPr="00A55BFB">
        <w:rPr>
          <w:sz w:val="26"/>
          <w:szCs w:val="26"/>
          <w:u w:val="single"/>
        </w:rPr>
        <w:t>Display</w:t>
      </w:r>
      <w:r w:rsidRPr="00A55BFB">
        <w:rPr>
          <w:sz w:val="26"/>
          <w:szCs w:val="26"/>
        </w:rPr>
        <w:t>: Dynamic AMOLED 2X da 6.8 pollici, risoluzione 3200x1440 pixel, luminosità fino a 2500 nit. </w:t>
      </w:r>
    </w:p>
    <w:p w:rsidRPr="00A55BFB" w:rsidR="00A55BFB" w:rsidP="0092148C" w:rsidRDefault="00A55BFB" w14:paraId="3D8BDE64" w14:textId="77777777">
      <w:pPr>
        <w:numPr>
          <w:ilvl w:val="0"/>
          <w:numId w:val="26"/>
        </w:numPr>
        <w:rPr>
          <w:sz w:val="26"/>
          <w:szCs w:val="26"/>
        </w:rPr>
      </w:pPr>
      <w:r w:rsidRPr="00A55BFB">
        <w:rPr>
          <w:sz w:val="26"/>
          <w:szCs w:val="26"/>
          <w:u w:val="single"/>
        </w:rPr>
        <w:t>Fotocamera:</w:t>
      </w:r>
      <w:r w:rsidRPr="00A55BFB">
        <w:rPr>
          <w:sz w:val="26"/>
          <w:szCs w:val="26"/>
        </w:rPr>
        <w:t xml:space="preserve"> Quad-camera (principale 200 MP, periscopio teleobiettivo 10 MP con zoom 10x ottico, ultra-wide 12 MP). Capacità di registrazione 8K. </w:t>
      </w:r>
    </w:p>
    <w:p w:rsidRPr="00A55BFB" w:rsidR="00A55BFB" w:rsidP="0092148C" w:rsidRDefault="00A55BFB" w14:paraId="39DF6EFB" w14:textId="77777777">
      <w:pPr>
        <w:numPr>
          <w:ilvl w:val="0"/>
          <w:numId w:val="27"/>
        </w:numPr>
        <w:rPr>
          <w:sz w:val="26"/>
          <w:szCs w:val="26"/>
        </w:rPr>
      </w:pPr>
      <w:r w:rsidRPr="00A55BFB">
        <w:rPr>
          <w:sz w:val="26"/>
          <w:szCs w:val="26"/>
          <w:u w:val="single"/>
        </w:rPr>
        <w:t>Batteria</w:t>
      </w:r>
      <w:r w:rsidRPr="00A55BFB">
        <w:rPr>
          <w:sz w:val="26"/>
          <w:szCs w:val="26"/>
        </w:rPr>
        <w:t>: 5000 mAh con ricarica rapida a 45W e ricarica wireless inversa. </w:t>
      </w:r>
    </w:p>
    <w:p w:rsidRPr="00A55BFB" w:rsidR="00A55BFB" w:rsidP="0092148C" w:rsidRDefault="00A55BFB" w14:paraId="4BB1660E" w14:textId="77777777">
      <w:pPr>
        <w:numPr>
          <w:ilvl w:val="0"/>
          <w:numId w:val="28"/>
        </w:numPr>
        <w:rPr>
          <w:sz w:val="26"/>
          <w:szCs w:val="26"/>
        </w:rPr>
      </w:pPr>
      <w:r w:rsidRPr="00A55BFB">
        <w:rPr>
          <w:sz w:val="26"/>
          <w:szCs w:val="26"/>
          <w:u w:val="single"/>
        </w:rPr>
        <w:t>Connettività:</w:t>
      </w:r>
      <w:r w:rsidRPr="00A55BFB">
        <w:rPr>
          <w:sz w:val="26"/>
          <w:szCs w:val="26"/>
        </w:rPr>
        <w:t xml:space="preserve"> USB-C, S Pen integrata, 5G, Wi-Fi 7. </w:t>
      </w:r>
    </w:p>
    <w:p w:rsidRPr="004F6E7D" w:rsidR="00A55BFB" w:rsidP="0092148C" w:rsidRDefault="00A55BFB" w14:paraId="6FA4FCE0" w14:textId="62AE3912">
      <w:pPr>
        <w:pStyle w:val="Paragrafoelenco"/>
        <w:numPr>
          <w:ilvl w:val="0"/>
          <w:numId w:val="44"/>
        </w:numPr>
        <w:rPr>
          <w:sz w:val="26"/>
          <w:szCs w:val="26"/>
        </w:rPr>
      </w:pPr>
      <w:r w:rsidRPr="004F6E7D">
        <w:rPr>
          <w:b/>
          <w:bCs/>
          <w:sz w:val="26"/>
          <w:szCs w:val="26"/>
        </w:rPr>
        <w:t>Pro</w:t>
      </w:r>
      <w:r w:rsidRPr="004F6E7D">
        <w:rPr>
          <w:sz w:val="26"/>
          <w:szCs w:val="26"/>
        </w:rPr>
        <w:t>: </w:t>
      </w:r>
    </w:p>
    <w:p w:rsidRPr="00A55BFB" w:rsidR="00A55BFB" w:rsidP="0092148C" w:rsidRDefault="00A55BFB" w14:paraId="27861CC1" w14:textId="77777777">
      <w:pPr>
        <w:numPr>
          <w:ilvl w:val="0"/>
          <w:numId w:val="29"/>
        </w:numPr>
        <w:rPr>
          <w:sz w:val="26"/>
          <w:szCs w:val="26"/>
        </w:rPr>
      </w:pPr>
      <w:r w:rsidRPr="00A55BFB">
        <w:rPr>
          <w:sz w:val="26"/>
          <w:szCs w:val="26"/>
        </w:rPr>
        <w:t>Miglior display sul mercato, ideale per multimedia e gaming. </w:t>
      </w:r>
    </w:p>
    <w:p w:rsidRPr="00A55BFB" w:rsidR="00A55BFB" w:rsidP="0092148C" w:rsidRDefault="00A55BFB" w14:paraId="5F09E9DC" w14:textId="77777777">
      <w:pPr>
        <w:numPr>
          <w:ilvl w:val="0"/>
          <w:numId w:val="30"/>
        </w:numPr>
        <w:rPr>
          <w:sz w:val="26"/>
          <w:szCs w:val="26"/>
        </w:rPr>
      </w:pPr>
      <w:r w:rsidRPr="00A55BFB">
        <w:rPr>
          <w:sz w:val="26"/>
          <w:szCs w:val="26"/>
        </w:rPr>
        <w:t>Fotocamera eccezionale per zoom e dettagli. </w:t>
      </w:r>
    </w:p>
    <w:p w:rsidRPr="003B06BB" w:rsidR="00A42E56" w:rsidP="003B06BB" w:rsidRDefault="00A55BFB" w14:paraId="5FE1D6C2" w14:textId="58D85183">
      <w:pPr>
        <w:numPr>
          <w:ilvl w:val="0"/>
          <w:numId w:val="31"/>
        </w:numPr>
        <w:rPr>
          <w:sz w:val="26"/>
          <w:szCs w:val="26"/>
        </w:rPr>
      </w:pPr>
      <w:r w:rsidRPr="00A55BFB">
        <w:rPr>
          <w:sz w:val="26"/>
          <w:szCs w:val="26"/>
        </w:rPr>
        <w:t>S Pen per creatività e produttività. </w:t>
      </w:r>
    </w:p>
    <w:p w:rsidRPr="004F6E7D" w:rsidR="00A55BFB" w:rsidP="0092148C" w:rsidRDefault="00A55BFB" w14:paraId="0F9BFD43" w14:textId="0447143D">
      <w:pPr>
        <w:pStyle w:val="Paragrafoelenco"/>
        <w:numPr>
          <w:ilvl w:val="0"/>
          <w:numId w:val="44"/>
        </w:numPr>
        <w:rPr>
          <w:sz w:val="26"/>
          <w:szCs w:val="26"/>
        </w:rPr>
      </w:pPr>
      <w:r w:rsidRPr="004F6E7D">
        <w:rPr>
          <w:b/>
          <w:bCs/>
          <w:sz w:val="26"/>
          <w:szCs w:val="26"/>
        </w:rPr>
        <w:t>Contro</w:t>
      </w:r>
      <w:r w:rsidRPr="004F6E7D">
        <w:rPr>
          <w:sz w:val="26"/>
          <w:szCs w:val="26"/>
        </w:rPr>
        <w:t>: </w:t>
      </w:r>
    </w:p>
    <w:p w:rsidRPr="00A55BFB" w:rsidR="00A55BFB" w:rsidP="0092148C" w:rsidRDefault="00A55BFB" w14:paraId="6E4FBF77" w14:textId="77777777">
      <w:pPr>
        <w:numPr>
          <w:ilvl w:val="0"/>
          <w:numId w:val="32"/>
        </w:numPr>
        <w:rPr>
          <w:sz w:val="26"/>
          <w:szCs w:val="26"/>
        </w:rPr>
      </w:pPr>
      <w:r w:rsidRPr="00A55BFB">
        <w:rPr>
          <w:sz w:val="26"/>
          <w:szCs w:val="26"/>
        </w:rPr>
        <w:t>Dimensioni e peso significativi, poco pratico per alcuni utenti. </w:t>
      </w:r>
    </w:p>
    <w:p w:rsidRPr="00A55BFB" w:rsidR="00A55BFB" w:rsidP="0092148C" w:rsidRDefault="00A55BFB" w14:paraId="0471270E" w14:textId="77777777">
      <w:pPr>
        <w:numPr>
          <w:ilvl w:val="0"/>
          <w:numId w:val="33"/>
        </w:numPr>
        <w:rPr>
          <w:sz w:val="26"/>
          <w:szCs w:val="26"/>
        </w:rPr>
      </w:pPr>
      <w:r w:rsidRPr="00A55BFB">
        <w:rPr>
          <w:sz w:val="26"/>
          <w:szCs w:val="26"/>
        </w:rPr>
        <w:t>Prezzo comparabile all’iPhone 16 Pro. </w:t>
      </w:r>
    </w:p>
    <w:p w:rsidRPr="00A55BFB" w:rsidR="00A55BFB" w:rsidP="00A55BFB" w:rsidRDefault="00A55BFB" w14:paraId="3F67B843" w14:textId="360F98D9">
      <w:pPr>
        <w:rPr>
          <w:sz w:val="26"/>
          <w:szCs w:val="26"/>
        </w:rPr>
      </w:pPr>
      <w:r>
        <w:rPr>
          <w:noProof/>
        </w:rPr>
        <w:drawing>
          <wp:inline distT="0" distB="0" distL="0" distR="0" wp14:anchorId="1A4E5B44" wp14:editId="7AA55496">
            <wp:extent cx="6120130" cy="7620"/>
            <wp:effectExtent l="0" t="0" r="0" b="0"/>
            <wp:docPr id="512852808" name="Immagine 1"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7620"/>
                    </a:xfrm>
                    <a:prstGeom prst="rect">
                      <a:avLst/>
                    </a:prstGeom>
                    <a:noFill/>
                    <a:ln>
                      <a:noFill/>
                    </a:ln>
                  </pic:spPr>
                </pic:pic>
              </a:graphicData>
            </a:graphic>
          </wp:inline>
        </w:drawing>
      </w:r>
      <w:r w:rsidRPr="00A55BFB">
        <w:rPr>
          <w:sz w:val="26"/>
          <w:szCs w:val="26"/>
        </w:rPr>
        <w:t> </w:t>
      </w:r>
      <w:r w:rsidRPr="00A55BFB">
        <w:rPr>
          <w:b/>
          <w:bCs/>
          <w:i/>
          <w:iCs/>
          <w:sz w:val="26"/>
          <w:szCs w:val="26"/>
        </w:rPr>
        <w:t>Xiaomi 14T Pro</w:t>
      </w:r>
      <w:r w:rsidRPr="00A55BFB">
        <w:rPr>
          <w:i/>
          <w:iCs/>
          <w:sz w:val="26"/>
          <w:szCs w:val="26"/>
        </w:rPr>
        <w:t> </w:t>
      </w:r>
    </w:p>
    <w:p w:rsidRPr="004F6E7D" w:rsidR="00A55BFB" w:rsidP="0092148C" w:rsidRDefault="00A55BFB" w14:paraId="0914C89F" w14:textId="35708A23">
      <w:pPr>
        <w:pStyle w:val="Paragrafoelenco"/>
        <w:numPr>
          <w:ilvl w:val="0"/>
          <w:numId w:val="44"/>
        </w:numPr>
        <w:rPr>
          <w:sz w:val="26"/>
          <w:szCs w:val="26"/>
        </w:rPr>
      </w:pPr>
      <w:r w:rsidRPr="004F6E7D">
        <w:rPr>
          <w:b/>
          <w:bCs/>
          <w:sz w:val="26"/>
          <w:szCs w:val="26"/>
        </w:rPr>
        <w:t>Specifiche principali</w:t>
      </w:r>
      <w:r w:rsidRPr="004F6E7D">
        <w:rPr>
          <w:sz w:val="26"/>
          <w:szCs w:val="26"/>
        </w:rPr>
        <w:t>: </w:t>
      </w:r>
    </w:p>
    <w:p w:rsidRPr="00A55BFB" w:rsidR="00A55BFB" w:rsidP="0092148C" w:rsidRDefault="00A55BFB" w14:paraId="7D612CE9" w14:textId="77777777">
      <w:pPr>
        <w:numPr>
          <w:ilvl w:val="0"/>
          <w:numId w:val="34"/>
        </w:numPr>
        <w:rPr>
          <w:sz w:val="26"/>
          <w:szCs w:val="26"/>
        </w:rPr>
      </w:pPr>
      <w:r w:rsidRPr="00A55BFB">
        <w:rPr>
          <w:sz w:val="26"/>
          <w:szCs w:val="26"/>
          <w:u w:val="single"/>
        </w:rPr>
        <w:t>Processore:</w:t>
      </w:r>
      <w:r w:rsidRPr="00A55BFB">
        <w:rPr>
          <w:sz w:val="26"/>
          <w:szCs w:val="26"/>
        </w:rPr>
        <w:t xml:space="preserve"> Qualcomm Snapdragon 8 Gen 3, potente ed efficiente, ideale per il gaming e il multitasking. </w:t>
      </w:r>
    </w:p>
    <w:p w:rsidRPr="00A55BFB" w:rsidR="00A55BFB" w:rsidP="0092148C" w:rsidRDefault="00A55BFB" w14:paraId="1404ECD8" w14:textId="77777777">
      <w:pPr>
        <w:numPr>
          <w:ilvl w:val="0"/>
          <w:numId w:val="35"/>
        </w:numPr>
        <w:rPr>
          <w:sz w:val="26"/>
          <w:szCs w:val="26"/>
        </w:rPr>
      </w:pPr>
      <w:r w:rsidRPr="00A55BFB">
        <w:rPr>
          <w:sz w:val="26"/>
          <w:szCs w:val="26"/>
          <w:u w:val="single"/>
        </w:rPr>
        <w:t>Display:</w:t>
      </w:r>
      <w:r w:rsidRPr="00A55BFB">
        <w:rPr>
          <w:sz w:val="26"/>
          <w:szCs w:val="26"/>
        </w:rPr>
        <w:t xml:space="preserve"> AMOLED da 6.7 pollici, refresh rate 144Hz, risoluzione 2712x1220 pixel. </w:t>
      </w:r>
    </w:p>
    <w:p w:rsidRPr="00A55BFB" w:rsidR="00A55BFB" w:rsidP="0092148C" w:rsidRDefault="00A55BFB" w14:paraId="1BFEDA3C" w14:textId="77777777">
      <w:pPr>
        <w:numPr>
          <w:ilvl w:val="0"/>
          <w:numId w:val="36"/>
        </w:numPr>
        <w:rPr>
          <w:sz w:val="26"/>
          <w:szCs w:val="26"/>
        </w:rPr>
      </w:pPr>
      <w:r w:rsidRPr="00A55BFB">
        <w:rPr>
          <w:sz w:val="26"/>
          <w:szCs w:val="26"/>
          <w:u w:val="single"/>
        </w:rPr>
        <w:t>Fotocamera:</w:t>
      </w:r>
      <w:r w:rsidRPr="00A55BFB">
        <w:rPr>
          <w:sz w:val="26"/>
          <w:szCs w:val="26"/>
        </w:rPr>
        <w:t xml:space="preserve"> Tripla fotocamera (principale 108 MP, ultra-wide 8 MP, macro 2 MP). Registrazione video in 4K. </w:t>
      </w:r>
    </w:p>
    <w:p w:rsidRPr="00A55BFB" w:rsidR="00A55BFB" w:rsidP="0092148C" w:rsidRDefault="00A55BFB" w14:paraId="1B06F961" w14:textId="77777777">
      <w:pPr>
        <w:numPr>
          <w:ilvl w:val="0"/>
          <w:numId w:val="37"/>
        </w:numPr>
        <w:rPr>
          <w:sz w:val="26"/>
          <w:szCs w:val="26"/>
        </w:rPr>
      </w:pPr>
      <w:r w:rsidRPr="00A55BFB">
        <w:rPr>
          <w:sz w:val="26"/>
          <w:szCs w:val="26"/>
          <w:u w:val="single"/>
        </w:rPr>
        <w:t>Batteria</w:t>
      </w:r>
      <w:r w:rsidRPr="00A55BFB">
        <w:rPr>
          <w:sz w:val="26"/>
          <w:szCs w:val="26"/>
        </w:rPr>
        <w:t>: 5000 mAh con ricarica rapida a 120W. </w:t>
      </w:r>
    </w:p>
    <w:p w:rsidRPr="00A55BFB" w:rsidR="00A55BFB" w:rsidP="0092148C" w:rsidRDefault="00A55BFB" w14:paraId="7599BFF3" w14:textId="77777777">
      <w:pPr>
        <w:numPr>
          <w:ilvl w:val="0"/>
          <w:numId w:val="38"/>
        </w:numPr>
        <w:rPr>
          <w:sz w:val="26"/>
          <w:szCs w:val="26"/>
        </w:rPr>
      </w:pPr>
      <w:r w:rsidRPr="00A55BFB">
        <w:rPr>
          <w:sz w:val="26"/>
          <w:szCs w:val="26"/>
          <w:u w:val="single"/>
        </w:rPr>
        <w:t>Connettività</w:t>
      </w:r>
      <w:r w:rsidRPr="00A55BFB">
        <w:rPr>
          <w:sz w:val="26"/>
          <w:szCs w:val="26"/>
        </w:rPr>
        <w:t>: USB-C, 5G, Wi-Fi 6E. </w:t>
      </w:r>
    </w:p>
    <w:p w:rsidRPr="004F6E7D" w:rsidR="00A55BFB" w:rsidP="0092148C" w:rsidRDefault="00A55BFB" w14:paraId="2665B295" w14:textId="5F26810E">
      <w:pPr>
        <w:pStyle w:val="Paragrafoelenco"/>
        <w:numPr>
          <w:ilvl w:val="0"/>
          <w:numId w:val="44"/>
        </w:numPr>
        <w:rPr>
          <w:sz w:val="26"/>
          <w:szCs w:val="26"/>
        </w:rPr>
      </w:pPr>
      <w:r w:rsidRPr="004F6E7D">
        <w:rPr>
          <w:b/>
          <w:bCs/>
          <w:sz w:val="26"/>
          <w:szCs w:val="26"/>
        </w:rPr>
        <w:t>Pro</w:t>
      </w:r>
      <w:r w:rsidRPr="004F6E7D">
        <w:rPr>
          <w:sz w:val="26"/>
          <w:szCs w:val="26"/>
        </w:rPr>
        <w:t>: </w:t>
      </w:r>
    </w:p>
    <w:p w:rsidRPr="00A55BFB" w:rsidR="00A55BFB" w:rsidP="0092148C" w:rsidRDefault="00A55BFB" w14:paraId="2680C7C9" w14:textId="77777777">
      <w:pPr>
        <w:numPr>
          <w:ilvl w:val="0"/>
          <w:numId w:val="39"/>
        </w:numPr>
        <w:rPr>
          <w:sz w:val="26"/>
          <w:szCs w:val="26"/>
        </w:rPr>
      </w:pPr>
      <w:r w:rsidRPr="00A55BFB">
        <w:rPr>
          <w:sz w:val="26"/>
          <w:szCs w:val="26"/>
        </w:rPr>
        <w:t>Prestazioni eccellenti a un prezzo competitivo. </w:t>
      </w:r>
    </w:p>
    <w:p w:rsidRPr="00A55BFB" w:rsidR="00A55BFB" w:rsidP="0092148C" w:rsidRDefault="00A55BFB" w14:paraId="357D32B3" w14:textId="77777777">
      <w:pPr>
        <w:numPr>
          <w:ilvl w:val="0"/>
          <w:numId w:val="40"/>
        </w:numPr>
        <w:rPr>
          <w:sz w:val="26"/>
          <w:szCs w:val="26"/>
        </w:rPr>
      </w:pPr>
      <w:r w:rsidRPr="00A55BFB">
        <w:rPr>
          <w:sz w:val="26"/>
          <w:szCs w:val="26"/>
        </w:rPr>
        <w:t>Ricarica ultra-rapida, tra le più veloci sul mercato. </w:t>
      </w:r>
    </w:p>
    <w:p w:rsidR="00A55BFB" w:rsidP="0092148C" w:rsidRDefault="00A55BFB" w14:paraId="1F0EDE36" w14:textId="77777777">
      <w:pPr>
        <w:numPr>
          <w:ilvl w:val="0"/>
          <w:numId w:val="41"/>
        </w:numPr>
        <w:rPr>
          <w:sz w:val="26"/>
          <w:szCs w:val="26"/>
        </w:rPr>
      </w:pPr>
      <w:r w:rsidRPr="00A55BFB">
        <w:rPr>
          <w:sz w:val="26"/>
          <w:szCs w:val="26"/>
        </w:rPr>
        <w:t>Display fluido e adatto al gaming. </w:t>
      </w:r>
    </w:p>
    <w:p w:rsidRPr="00A55BFB" w:rsidR="003B06BB" w:rsidP="003B06BB" w:rsidRDefault="003B06BB" w14:paraId="2D32513D" w14:textId="77777777">
      <w:pPr>
        <w:ind w:left="720"/>
        <w:rPr>
          <w:sz w:val="26"/>
          <w:szCs w:val="26"/>
        </w:rPr>
      </w:pPr>
    </w:p>
    <w:p w:rsidRPr="004F6E7D" w:rsidR="00A55BFB" w:rsidP="0092148C" w:rsidRDefault="00A55BFB" w14:paraId="186F87A6" w14:textId="5CDD762F">
      <w:pPr>
        <w:pStyle w:val="Paragrafoelenco"/>
        <w:numPr>
          <w:ilvl w:val="0"/>
          <w:numId w:val="44"/>
        </w:numPr>
        <w:rPr>
          <w:sz w:val="26"/>
          <w:szCs w:val="26"/>
        </w:rPr>
      </w:pPr>
      <w:r w:rsidRPr="004F6E7D">
        <w:rPr>
          <w:b/>
          <w:bCs/>
          <w:sz w:val="26"/>
          <w:szCs w:val="26"/>
        </w:rPr>
        <w:lastRenderedPageBreak/>
        <w:t>Contro</w:t>
      </w:r>
      <w:r w:rsidRPr="004F6E7D">
        <w:rPr>
          <w:sz w:val="26"/>
          <w:szCs w:val="26"/>
        </w:rPr>
        <w:t>: </w:t>
      </w:r>
    </w:p>
    <w:p w:rsidRPr="00A55BFB" w:rsidR="00A55BFB" w:rsidP="0092148C" w:rsidRDefault="00A55BFB" w14:paraId="09B3B078" w14:textId="77777777">
      <w:pPr>
        <w:numPr>
          <w:ilvl w:val="0"/>
          <w:numId w:val="42"/>
        </w:numPr>
        <w:rPr>
          <w:sz w:val="26"/>
          <w:szCs w:val="26"/>
        </w:rPr>
      </w:pPr>
      <w:r w:rsidRPr="00A55BFB">
        <w:rPr>
          <w:sz w:val="26"/>
          <w:szCs w:val="26"/>
        </w:rPr>
        <w:t>Fotocamere meno versatili rispetto ai concorrenti. </w:t>
      </w:r>
    </w:p>
    <w:p w:rsidRPr="00A55BFB" w:rsidR="00A55BFB" w:rsidP="0092148C" w:rsidRDefault="00A55BFB" w14:paraId="4D8591CF" w14:textId="77777777">
      <w:pPr>
        <w:numPr>
          <w:ilvl w:val="0"/>
          <w:numId w:val="43"/>
        </w:numPr>
        <w:rPr>
          <w:sz w:val="26"/>
          <w:szCs w:val="26"/>
        </w:rPr>
      </w:pPr>
      <w:r w:rsidRPr="00A55BFB">
        <w:rPr>
          <w:sz w:val="26"/>
          <w:szCs w:val="26"/>
        </w:rPr>
        <w:t>MIUI con bloatware e pubblicità che possono ridurre l’esperienza utente. </w:t>
      </w:r>
    </w:p>
    <w:p w:rsidR="00F33D2C" w:rsidRDefault="00F33D2C" w14:paraId="4EAB9EAA" w14:textId="77777777">
      <w:pPr>
        <w:rPr>
          <w:sz w:val="26"/>
          <w:szCs w:val="26"/>
        </w:rPr>
      </w:pPr>
    </w:p>
    <w:p w:rsidR="006E64B5" w:rsidRDefault="001E00B1" w14:paraId="39B938F0" w14:textId="00C3BB07">
      <w:pPr>
        <w:rPr>
          <w:sz w:val="26"/>
          <w:szCs w:val="26"/>
        </w:rPr>
      </w:pPr>
      <w:r w:rsidRPr="001E00B1">
        <w:rPr>
          <w:sz w:val="26"/>
          <w:szCs w:val="26"/>
        </w:rPr>
        <w:t>A supporto dell’analisi precedente, la tabella seguente consente di visualizzare rapidamente le differenze tra i tre dispositivi, rendendo più immediata la comparazione delle loro specifiche</w:t>
      </w:r>
      <w:r>
        <w:rPr>
          <w:sz w:val="26"/>
          <w:szCs w:val="26"/>
        </w:rPr>
        <w:t xml:space="preserve">. </w:t>
      </w:r>
    </w:p>
    <w:p w:rsidR="006E64B5" w:rsidRDefault="006E64B5" w14:paraId="42D350AD" w14:textId="06A069D4">
      <w:pPr>
        <w:rPr>
          <w:sz w:val="26"/>
          <w:szCs w:val="26"/>
        </w:rPr>
      </w:pP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615"/>
      </w:tblGrid>
      <w:tr w:rsidRPr="00CD535B" w:rsidR="00CD535B" w:rsidTr="00CD535B" w14:paraId="3DD2AF4A" w14:textId="77777777">
        <w:trPr>
          <w:trHeight w:val="300"/>
        </w:trPr>
        <w:tc>
          <w:tcPr>
            <w:tcW w:w="9615" w:type="dxa"/>
            <w:tcBorders>
              <w:top w:val="single" w:color="auto" w:sz="6" w:space="0"/>
              <w:left w:val="single" w:color="auto" w:sz="6" w:space="0"/>
              <w:bottom w:val="single" w:color="auto" w:sz="6" w:space="0"/>
              <w:right w:val="single" w:color="auto" w:sz="6" w:space="0"/>
            </w:tcBorders>
            <w:shd w:val="clear" w:color="auto" w:fill="auto"/>
            <w:hideMark/>
          </w:tcPr>
          <w:p w:rsidRPr="00CD535B" w:rsidR="00CD535B" w:rsidP="00CD535B" w:rsidRDefault="00CD535B" w14:paraId="4535D900" w14:textId="245FA8F4">
            <w:pPr>
              <w:rPr>
                <w:sz w:val="26"/>
                <w:szCs w:val="26"/>
                <w:highlight w:val="yellow"/>
              </w:rPr>
            </w:pPr>
            <w:r w:rsidRPr="00CD535B">
              <w:rPr>
                <w:b/>
                <w:bCs/>
                <w:sz w:val="26"/>
                <w:szCs w:val="26"/>
              </w:rPr>
              <w:t xml:space="preserve">                                              </w:t>
            </w:r>
            <w:r w:rsidRPr="1BF1EAEF">
              <w:rPr>
                <w:b/>
                <w:sz w:val="26"/>
                <w:szCs w:val="26"/>
              </w:rPr>
              <w:t xml:space="preserve">DIFFERENZE TRA I MODELLI </w:t>
            </w:r>
            <w:r w:rsidRPr="1BF1EAEF">
              <w:rPr>
                <w:sz w:val="26"/>
                <w:szCs w:val="26"/>
              </w:rPr>
              <w:t> </w:t>
            </w:r>
          </w:p>
        </w:tc>
      </w:tr>
      <w:tr w:rsidRPr="00CD535B" w:rsidR="00CD535B" w:rsidTr="00CD535B" w14:paraId="761EA7A9" w14:textId="77777777">
        <w:trPr>
          <w:trHeight w:val="300"/>
        </w:trPr>
        <w:tc>
          <w:tcPr>
            <w:tcW w:w="9615" w:type="dxa"/>
            <w:tcBorders>
              <w:top w:val="single" w:color="auto" w:sz="6" w:space="0"/>
              <w:left w:val="single" w:color="auto" w:sz="6" w:space="0"/>
              <w:bottom w:val="single" w:color="auto" w:sz="6" w:space="0"/>
              <w:right w:val="single" w:color="auto" w:sz="6" w:space="0"/>
            </w:tcBorders>
            <w:shd w:val="clear" w:color="auto" w:fill="auto"/>
            <w:hideMark/>
          </w:tcPr>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725"/>
              <w:gridCol w:w="2670"/>
              <w:gridCol w:w="2280"/>
              <w:gridCol w:w="2700"/>
            </w:tblGrid>
            <w:tr w:rsidRPr="00CD535B" w:rsidR="00CD535B" w14:paraId="7155477C"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569B7F00" w14:textId="04E162E6">
                  <w:pPr>
                    <w:rPr>
                      <w:sz w:val="26"/>
                      <w:szCs w:val="26"/>
                    </w:rPr>
                  </w:pPr>
                  <w:r w:rsidRPr="00CD535B">
                    <w:rPr>
                      <w:b/>
                      <w:bCs/>
                      <w:sz w:val="26"/>
                      <w:szCs w:val="26"/>
                    </w:rPr>
                    <w:t>Caratteristica</w:t>
                  </w:r>
                  <w:r>
                    <w:rPr>
                      <w:b/>
                      <w:bCs/>
                      <w:sz w:val="26"/>
                      <w:szCs w:val="26"/>
                    </w:rPr>
                    <w:t>:</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26640A07" w14:textId="016465D5">
                  <w:pPr>
                    <w:rPr>
                      <w:sz w:val="26"/>
                      <w:szCs w:val="26"/>
                    </w:rPr>
                  </w:pPr>
                  <w:r>
                    <w:rPr>
                      <w:b/>
                      <w:bCs/>
                      <w:sz w:val="26"/>
                      <w:szCs w:val="26"/>
                    </w:rPr>
                    <w:t xml:space="preserve">   </w:t>
                  </w:r>
                  <w:r w:rsidRPr="00CD535B">
                    <w:rPr>
                      <w:b/>
                      <w:bCs/>
                      <w:sz w:val="26"/>
                      <w:szCs w:val="26"/>
                    </w:rPr>
                    <w:t>iPhone 16 Pro</w:t>
                  </w:r>
                  <w:r w:rsidRPr="00CD535B">
                    <w:rPr>
                      <w:sz w:val="26"/>
                      <w:szCs w:val="26"/>
                    </w:rPr>
                    <w:t> </w:t>
                  </w:r>
                </w:p>
              </w:tc>
              <w:tc>
                <w:tcPr>
                  <w:tcW w:w="2280" w:type="dxa"/>
                  <w:tcBorders>
                    <w:top w:val="nil"/>
                    <w:left w:val="nil"/>
                    <w:bottom w:val="nil"/>
                    <w:right w:val="nil"/>
                  </w:tcBorders>
                  <w:shd w:val="clear" w:color="auto" w:fill="auto"/>
                  <w:vAlign w:val="center"/>
                  <w:hideMark/>
                </w:tcPr>
                <w:p w:rsidRPr="00CD535B" w:rsidR="00CD535B" w:rsidP="00CD535B" w:rsidRDefault="00CD535B" w14:paraId="66E17F04" w14:textId="77777777">
                  <w:pPr>
                    <w:rPr>
                      <w:sz w:val="26"/>
                      <w:szCs w:val="26"/>
                    </w:rPr>
                  </w:pPr>
                  <w:r w:rsidRPr="00CD535B">
                    <w:rPr>
                      <w:b/>
                      <w:bCs/>
                      <w:sz w:val="26"/>
                      <w:szCs w:val="26"/>
                    </w:rPr>
                    <w:t>Galaxy S24 Ultra</w:t>
                  </w:r>
                  <w:r w:rsidRPr="00CD535B">
                    <w:rPr>
                      <w:sz w:val="26"/>
                      <w:szCs w:val="26"/>
                    </w:rPr>
                    <w:t> </w:t>
                  </w:r>
                </w:p>
              </w:tc>
              <w:tc>
                <w:tcPr>
                  <w:tcW w:w="2700" w:type="dxa"/>
                  <w:tcBorders>
                    <w:top w:val="nil"/>
                    <w:left w:val="nil"/>
                    <w:bottom w:val="nil"/>
                    <w:right w:val="nil"/>
                  </w:tcBorders>
                  <w:shd w:val="clear" w:color="auto" w:fill="auto"/>
                  <w:vAlign w:val="center"/>
                  <w:hideMark/>
                </w:tcPr>
                <w:p w:rsidRPr="00CD535B" w:rsidR="00CD535B" w:rsidP="00CD535B" w:rsidRDefault="00CD535B" w14:paraId="73D29970" w14:textId="77777777">
                  <w:pPr>
                    <w:rPr>
                      <w:sz w:val="26"/>
                      <w:szCs w:val="26"/>
                    </w:rPr>
                  </w:pPr>
                  <w:r w:rsidRPr="00CD535B">
                    <w:rPr>
                      <w:b/>
                      <w:bCs/>
                      <w:sz w:val="26"/>
                      <w:szCs w:val="26"/>
                    </w:rPr>
                    <w:t>Xiaomi 14T Pro</w:t>
                  </w:r>
                  <w:r w:rsidRPr="00CD535B">
                    <w:rPr>
                      <w:sz w:val="26"/>
                      <w:szCs w:val="26"/>
                    </w:rPr>
                    <w:t> </w:t>
                  </w:r>
                </w:p>
              </w:tc>
            </w:tr>
            <w:tr w:rsidRPr="00CD535B" w:rsidR="00CD535B" w14:paraId="1171E64E"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6FA44C2A" w14:textId="77777777">
                  <w:pPr>
                    <w:rPr>
                      <w:sz w:val="26"/>
                      <w:szCs w:val="26"/>
                    </w:rPr>
                  </w:pPr>
                  <w:r w:rsidRPr="00CD535B">
                    <w:rPr>
                      <w:b/>
                      <w:bCs/>
                      <w:sz w:val="26"/>
                      <w:szCs w:val="26"/>
                    </w:rPr>
                    <w:t>Prezzo</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0D0AEBA9" w14:textId="03A3455E">
                  <w:pPr>
                    <w:rPr>
                      <w:sz w:val="26"/>
                      <w:szCs w:val="26"/>
                    </w:rPr>
                  </w:pPr>
                  <w:r>
                    <w:rPr>
                      <w:sz w:val="26"/>
                      <w:szCs w:val="26"/>
                    </w:rPr>
                    <w:t xml:space="preserve"> </w:t>
                  </w:r>
                  <w:r w:rsidRPr="00CD535B">
                    <w:rPr>
                      <w:sz w:val="26"/>
                      <w:szCs w:val="26"/>
                    </w:rPr>
                    <w:t>Elevato (premium) </w:t>
                  </w:r>
                </w:p>
              </w:tc>
              <w:tc>
                <w:tcPr>
                  <w:tcW w:w="2280" w:type="dxa"/>
                  <w:tcBorders>
                    <w:top w:val="nil"/>
                    <w:left w:val="nil"/>
                    <w:bottom w:val="nil"/>
                    <w:right w:val="nil"/>
                  </w:tcBorders>
                  <w:shd w:val="clear" w:color="auto" w:fill="auto"/>
                  <w:vAlign w:val="center"/>
                  <w:hideMark/>
                </w:tcPr>
                <w:p w:rsidRPr="00CD535B" w:rsidR="00CD535B" w:rsidP="00CD535B" w:rsidRDefault="00CD535B" w14:paraId="76FF645E" w14:textId="77777777">
                  <w:pPr>
                    <w:rPr>
                      <w:sz w:val="26"/>
                      <w:szCs w:val="26"/>
                    </w:rPr>
                  </w:pPr>
                  <w:r w:rsidRPr="00CD535B">
                    <w:rPr>
                      <w:sz w:val="26"/>
                      <w:szCs w:val="26"/>
                    </w:rPr>
                    <w:t>Elevato </w:t>
                  </w:r>
                </w:p>
              </w:tc>
              <w:tc>
                <w:tcPr>
                  <w:tcW w:w="2700" w:type="dxa"/>
                  <w:tcBorders>
                    <w:top w:val="nil"/>
                    <w:left w:val="nil"/>
                    <w:bottom w:val="nil"/>
                    <w:right w:val="nil"/>
                  </w:tcBorders>
                  <w:shd w:val="clear" w:color="auto" w:fill="auto"/>
                  <w:vAlign w:val="center"/>
                  <w:hideMark/>
                </w:tcPr>
                <w:p w:rsidRPr="00CD535B" w:rsidR="00CD535B" w:rsidP="00CD535B" w:rsidRDefault="00CD535B" w14:paraId="3EBA7045" w14:textId="77777777">
                  <w:pPr>
                    <w:rPr>
                      <w:sz w:val="26"/>
                      <w:szCs w:val="26"/>
                    </w:rPr>
                  </w:pPr>
                  <w:r w:rsidRPr="00CD535B">
                    <w:rPr>
                      <w:sz w:val="26"/>
                      <w:szCs w:val="26"/>
                    </w:rPr>
                    <w:t>Competitivo </w:t>
                  </w:r>
                </w:p>
              </w:tc>
            </w:tr>
            <w:tr w:rsidRPr="00CD535B" w:rsidR="00CD535B" w14:paraId="47665D0D"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599CECA4" w14:textId="77777777">
                  <w:pPr>
                    <w:rPr>
                      <w:sz w:val="26"/>
                      <w:szCs w:val="26"/>
                    </w:rPr>
                  </w:pPr>
                  <w:r w:rsidRPr="00CD535B">
                    <w:rPr>
                      <w:b/>
                      <w:bCs/>
                      <w:sz w:val="26"/>
                      <w:szCs w:val="26"/>
                    </w:rPr>
                    <w:t>Display</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742F3328" w14:textId="29A8E857">
                  <w:pPr>
                    <w:rPr>
                      <w:sz w:val="26"/>
                      <w:szCs w:val="26"/>
                    </w:rPr>
                  </w:pPr>
                  <w:r>
                    <w:rPr>
                      <w:sz w:val="26"/>
                      <w:szCs w:val="26"/>
                    </w:rPr>
                    <w:t xml:space="preserve"> </w:t>
                  </w:r>
                  <w:r w:rsidRPr="00CD535B">
                    <w:rPr>
                      <w:sz w:val="26"/>
                      <w:szCs w:val="26"/>
                    </w:rPr>
                    <w:t>Equilibrato e luminoso </w:t>
                  </w:r>
                </w:p>
              </w:tc>
              <w:tc>
                <w:tcPr>
                  <w:tcW w:w="2280" w:type="dxa"/>
                  <w:tcBorders>
                    <w:top w:val="nil"/>
                    <w:left w:val="nil"/>
                    <w:bottom w:val="nil"/>
                    <w:right w:val="nil"/>
                  </w:tcBorders>
                  <w:shd w:val="clear" w:color="auto" w:fill="auto"/>
                  <w:vAlign w:val="center"/>
                  <w:hideMark/>
                </w:tcPr>
                <w:p w:rsidRPr="00CD535B" w:rsidR="00CD535B" w:rsidP="00CD535B" w:rsidRDefault="00CD535B" w14:paraId="51CA6EBB" w14:textId="77777777">
                  <w:pPr>
                    <w:rPr>
                      <w:sz w:val="26"/>
                      <w:szCs w:val="26"/>
                    </w:rPr>
                  </w:pPr>
                  <w:r w:rsidRPr="00CD535B">
                    <w:rPr>
                      <w:sz w:val="26"/>
                      <w:szCs w:val="26"/>
                    </w:rPr>
                    <w:t>Superiore in qualità </w:t>
                  </w:r>
                </w:p>
              </w:tc>
              <w:tc>
                <w:tcPr>
                  <w:tcW w:w="2700" w:type="dxa"/>
                  <w:tcBorders>
                    <w:top w:val="nil"/>
                    <w:left w:val="nil"/>
                    <w:bottom w:val="nil"/>
                    <w:right w:val="nil"/>
                  </w:tcBorders>
                  <w:shd w:val="clear" w:color="auto" w:fill="auto"/>
                  <w:vAlign w:val="center"/>
                  <w:hideMark/>
                </w:tcPr>
                <w:p w:rsidRPr="00CD535B" w:rsidR="00CD535B" w:rsidP="00CD535B" w:rsidRDefault="00CD535B" w14:paraId="5E06D6AC" w14:textId="77777777">
                  <w:pPr>
                    <w:rPr>
                      <w:sz w:val="26"/>
                      <w:szCs w:val="26"/>
                    </w:rPr>
                  </w:pPr>
                  <w:r w:rsidRPr="00CD535B">
                    <w:rPr>
                      <w:sz w:val="26"/>
                      <w:szCs w:val="26"/>
                    </w:rPr>
                    <w:t>Fluido, ideale per gaming </w:t>
                  </w:r>
                </w:p>
              </w:tc>
            </w:tr>
            <w:tr w:rsidRPr="00CD535B" w:rsidR="00CD535B" w14:paraId="0505CA70"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3D0C8A06" w14:textId="77777777">
                  <w:pPr>
                    <w:rPr>
                      <w:sz w:val="26"/>
                      <w:szCs w:val="26"/>
                    </w:rPr>
                  </w:pPr>
                  <w:r w:rsidRPr="00CD535B">
                    <w:rPr>
                      <w:b/>
                      <w:bCs/>
                      <w:sz w:val="26"/>
                      <w:szCs w:val="26"/>
                    </w:rPr>
                    <w:t>Fotocamera</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2517DAE7" w14:textId="483F14A2">
                  <w:pPr>
                    <w:rPr>
                      <w:sz w:val="26"/>
                      <w:szCs w:val="26"/>
                    </w:rPr>
                  </w:pPr>
                  <w:r>
                    <w:rPr>
                      <w:sz w:val="26"/>
                      <w:szCs w:val="26"/>
                    </w:rPr>
                    <w:t xml:space="preserve"> </w:t>
                  </w:r>
                  <w:r w:rsidRPr="00CD535B">
                    <w:rPr>
                      <w:sz w:val="26"/>
                      <w:szCs w:val="26"/>
                    </w:rPr>
                    <w:t xml:space="preserve">Migliore in fotografia </w:t>
                  </w:r>
                  <w:r>
                    <w:rPr>
                      <w:sz w:val="26"/>
                      <w:szCs w:val="26"/>
                    </w:rPr>
                    <w:t xml:space="preserve"> </w:t>
                  </w:r>
                  <w:r w:rsidRPr="00CD535B">
                    <w:rPr>
                      <w:sz w:val="26"/>
                      <w:szCs w:val="26"/>
                    </w:rPr>
                    <w:t>computazionale </w:t>
                  </w:r>
                </w:p>
              </w:tc>
              <w:tc>
                <w:tcPr>
                  <w:tcW w:w="2280" w:type="dxa"/>
                  <w:tcBorders>
                    <w:top w:val="nil"/>
                    <w:left w:val="nil"/>
                    <w:bottom w:val="nil"/>
                    <w:right w:val="nil"/>
                  </w:tcBorders>
                  <w:shd w:val="clear" w:color="auto" w:fill="auto"/>
                  <w:vAlign w:val="center"/>
                  <w:hideMark/>
                </w:tcPr>
                <w:p w:rsidRPr="00CD535B" w:rsidR="00CD535B" w:rsidP="00CD535B" w:rsidRDefault="00CD535B" w14:paraId="1F3597C7" w14:textId="77777777">
                  <w:pPr>
                    <w:rPr>
                      <w:sz w:val="26"/>
                      <w:szCs w:val="26"/>
                    </w:rPr>
                  </w:pPr>
                  <w:r w:rsidRPr="00CD535B">
                    <w:rPr>
                      <w:sz w:val="26"/>
                      <w:szCs w:val="26"/>
                    </w:rPr>
                    <w:t>Migliore nello zoom e nei dettagli </w:t>
                  </w:r>
                </w:p>
              </w:tc>
              <w:tc>
                <w:tcPr>
                  <w:tcW w:w="2700" w:type="dxa"/>
                  <w:tcBorders>
                    <w:top w:val="nil"/>
                    <w:left w:val="nil"/>
                    <w:bottom w:val="nil"/>
                    <w:right w:val="nil"/>
                  </w:tcBorders>
                  <w:shd w:val="clear" w:color="auto" w:fill="auto"/>
                  <w:vAlign w:val="center"/>
                  <w:hideMark/>
                </w:tcPr>
                <w:p w:rsidRPr="00CD535B" w:rsidR="00CD535B" w:rsidP="00CD535B" w:rsidRDefault="00CD535B" w14:paraId="660C682F" w14:textId="77777777">
                  <w:pPr>
                    <w:rPr>
                      <w:sz w:val="26"/>
                      <w:szCs w:val="26"/>
                    </w:rPr>
                  </w:pPr>
                  <w:r w:rsidRPr="00CD535B">
                    <w:rPr>
                      <w:sz w:val="26"/>
                      <w:szCs w:val="26"/>
                    </w:rPr>
                    <w:t>Buona, ma meno    versatile </w:t>
                  </w:r>
                </w:p>
              </w:tc>
            </w:tr>
            <w:tr w:rsidRPr="00CD535B" w:rsidR="00CD535B" w14:paraId="0D07DADA"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4A33EBBA" w14:textId="77777777">
                  <w:pPr>
                    <w:rPr>
                      <w:sz w:val="26"/>
                      <w:szCs w:val="26"/>
                    </w:rPr>
                  </w:pPr>
                  <w:r w:rsidRPr="00CD535B">
                    <w:rPr>
                      <w:b/>
                      <w:bCs/>
                      <w:sz w:val="26"/>
                      <w:szCs w:val="26"/>
                    </w:rPr>
                    <w:t>Batteria</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44E70B86" w14:textId="1CD26CEE">
                  <w:pPr>
                    <w:rPr>
                      <w:sz w:val="26"/>
                      <w:szCs w:val="26"/>
                    </w:rPr>
                  </w:pPr>
                  <w:r w:rsidRPr="00CD535B">
                    <w:rPr>
                      <w:sz w:val="26"/>
                      <w:szCs w:val="26"/>
                    </w:rPr>
                    <w:t>Ottimizzata via software </w:t>
                  </w:r>
                  <w:r>
                    <w:rPr>
                      <w:sz w:val="26"/>
                      <w:szCs w:val="26"/>
                    </w:rPr>
                    <w:t xml:space="preserve">   </w:t>
                  </w:r>
                </w:p>
              </w:tc>
              <w:tc>
                <w:tcPr>
                  <w:tcW w:w="2280" w:type="dxa"/>
                  <w:tcBorders>
                    <w:top w:val="nil"/>
                    <w:left w:val="nil"/>
                    <w:bottom w:val="nil"/>
                    <w:right w:val="nil"/>
                  </w:tcBorders>
                  <w:shd w:val="clear" w:color="auto" w:fill="auto"/>
                  <w:vAlign w:val="center"/>
                  <w:hideMark/>
                </w:tcPr>
                <w:p w:rsidRPr="00CD535B" w:rsidR="00CD535B" w:rsidP="00CD535B" w:rsidRDefault="00CD535B" w14:paraId="6EB1DC0F" w14:textId="4FA9B775">
                  <w:pPr>
                    <w:rPr>
                      <w:sz w:val="26"/>
                      <w:szCs w:val="26"/>
                    </w:rPr>
                  </w:pPr>
                  <w:r>
                    <w:rPr>
                      <w:sz w:val="26"/>
                      <w:szCs w:val="26"/>
                    </w:rPr>
                    <w:t xml:space="preserve"> </w:t>
                  </w:r>
                  <w:r w:rsidRPr="00CD535B">
                    <w:rPr>
                      <w:sz w:val="26"/>
                      <w:szCs w:val="26"/>
                    </w:rPr>
                    <w:t>Lunga durata </w:t>
                  </w:r>
                </w:p>
              </w:tc>
              <w:tc>
                <w:tcPr>
                  <w:tcW w:w="2700" w:type="dxa"/>
                  <w:tcBorders>
                    <w:top w:val="nil"/>
                    <w:left w:val="nil"/>
                    <w:bottom w:val="nil"/>
                    <w:right w:val="nil"/>
                  </w:tcBorders>
                  <w:shd w:val="clear" w:color="auto" w:fill="auto"/>
                  <w:vAlign w:val="center"/>
                  <w:hideMark/>
                </w:tcPr>
                <w:p w:rsidRPr="00CD535B" w:rsidR="00CD535B" w:rsidP="00CD535B" w:rsidRDefault="00CD535B" w14:paraId="3854171F" w14:textId="77777777">
                  <w:pPr>
                    <w:rPr>
                      <w:sz w:val="26"/>
                      <w:szCs w:val="26"/>
                    </w:rPr>
                  </w:pPr>
                  <w:r w:rsidRPr="00CD535B">
                    <w:rPr>
                      <w:sz w:val="26"/>
                      <w:szCs w:val="26"/>
                    </w:rPr>
                    <w:t>Ricarica ultrarapida </w:t>
                  </w:r>
                </w:p>
              </w:tc>
            </w:tr>
            <w:tr w:rsidRPr="00CD535B" w:rsidR="00CD535B" w14:paraId="5F2E605A" w14:textId="77777777">
              <w:trPr>
                <w:trHeight w:val="300"/>
              </w:trPr>
              <w:tc>
                <w:tcPr>
                  <w:tcW w:w="1725" w:type="dxa"/>
                  <w:tcBorders>
                    <w:top w:val="nil"/>
                    <w:left w:val="nil"/>
                    <w:bottom w:val="nil"/>
                    <w:right w:val="nil"/>
                  </w:tcBorders>
                  <w:shd w:val="clear" w:color="auto" w:fill="auto"/>
                  <w:vAlign w:val="center"/>
                  <w:hideMark/>
                </w:tcPr>
                <w:p w:rsidRPr="00CD535B" w:rsidR="00CD535B" w:rsidP="00CD535B" w:rsidRDefault="00CD535B" w14:paraId="0163A7D4" w14:textId="77777777">
                  <w:pPr>
                    <w:rPr>
                      <w:sz w:val="26"/>
                      <w:szCs w:val="26"/>
                    </w:rPr>
                  </w:pPr>
                  <w:r w:rsidRPr="00CD535B">
                    <w:rPr>
                      <w:b/>
                      <w:bCs/>
                      <w:sz w:val="26"/>
                      <w:szCs w:val="26"/>
                    </w:rPr>
                    <w:t>Software</w:t>
                  </w:r>
                  <w:r w:rsidRPr="00CD535B">
                    <w:rPr>
                      <w:sz w:val="26"/>
                      <w:szCs w:val="26"/>
                    </w:rPr>
                    <w:t> </w:t>
                  </w:r>
                </w:p>
              </w:tc>
              <w:tc>
                <w:tcPr>
                  <w:tcW w:w="2670" w:type="dxa"/>
                  <w:tcBorders>
                    <w:top w:val="nil"/>
                    <w:left w:val="nil"/>
                    <w:bottom w:val="nil"/>
                    <w:right w:val="nil"/>
                  </w:tcBorders>
                  <w:shd w:val="clear" w:color="auto" w:fill="auto"/>
                  <w:vAlign w:val="center"/>
                  <w:hideMark/>
                </w:tcPr>
                <w:p w:rsidRPr="00CD535B" w:rsidR="00CD535B" w:rsidP="00CD535B" w:rsidRDefault="00CD535B" w14:paraId="672A2031" w14:textId="77777777">
                  <w:pPr>
                    <w:rPr>
                      <w:sz w:val="26"/>
                      <w:szCs w:val="26"/>
                    </w:rPr>
                  </w:pPr>
                  <w:r w:rsidRPr="00CD535B">
                    <w:rPr>
                      <w:sz w:val="26"/>
                      <w:szCs w:val="26"/>
                    </w:rPr>
                    <w:t>iOS (stabile e longevo) </w:t>
                  </w:r>
                </w:p>
              </w:tc>
              <w:tc>
                <w:tcPr>
                  <w:tcW w:w="2280" w:type="dxa"/>
                  <w:tcBorders>
                    <w:top w:val="nil"/>
                    <w:left w:val="nil"/>
                    <w:bottom w:val="nil"/>
                    <w:right w:val="nil"/>
                  </w:tcBorders>
                  <w:shd w:val="clear" w:color="auto" w:fill="auto"/>
                  <w:vAlign w:val="center"/>
                  <w:hideMark/>
                </w:tcPr>
                <w:p w:rsidRPr="00CD535B" w:rsidR="00CD535B" w:rsidP="00CD535B" w:rsidRDefault="00CD535B" w14:paraId="5621F023" w14:textId="77777777">
                  <w:pPr>
                    <w:rPr>
                      <w:sz w:val="26"/>
                      <w:szCs w:val="26"/>
                    </w:rPr>
                  </w:pPr>
                  <w:r w:rsidRPr="00CD535B">
                    <w:rPr>
                      <w:sz w:val="26"/>
                      <w:szCs w:val="26"/>
                    </w:rPr>
                    <w:t>One UI (ricco di funzionalità) </w:t>
                  </w:r>
                </w:p>
              </w:tc>
              <w:tc>
                <w:tcPr>
                  <w:tcW w:w="2700" w:type="dxa"/>
                  <w:tcBorders>
                    <w:top w:val="nil"/>
                    <w:left w:val="nil"/>
                    <w:bottom w:val="nil"/>
                    <w:right w:val="nil"/>
                  </w:tcBorders>
                  <w:shd w:val="clear" w:color="auto" w:fill="auto"/>
                  <w:vAlign w:val="center"/>
                  <w:hideMark/>
                </w:tcPr>
                <w:p w:rsidRPr="00CD535B" w:rsidR="00CD535B" w:rsidP="00CD535B" w:rsidRDefault="00CD535B" w14:paraId="6F064913" w14:textId="77777777">
                  <w:pPr>
                    <w:rPr>
                      <w:sz w:val="26"/>
                      <w:szCs w:val="26"/>
                    </w:rPr>
                  </w:pPr>
                  <w:r w:rsidRPr="00CD535B">
                    <w:rPr>
                      <w:sz w:val="26"/>
                      <w:szCs w:val="26"/>
                    </w:rPr>
                    <w:t>MIUI (personalizzabile ma pesante) </w:t>
                  </w:r>
                </w:p>
              </w:tc>
            </w:tr>
          </w:tbl>
          <w:p w:rsidRPr="00CD535B" w:rsidR="00CD535B" w:rsidP="00CD535B" w:rsidRDefault="00CD535B" w14:paraId="11333FAE" w14:textId="77777777">
            <w:pPr>
              <w:rPr>
                <w:sz w:val="26"/>
                <w:szCs w:val="26"/>
              </w:rPr>
            </w:pPr>
            <w:r w:rsidRPr="00CD535B">
              <w:rPr>
                <w:sz w:val="26"/>
                <w:szCs w:val="26"/>
              </w:rPr>
              <w:t> </w:t>
            </w:r>
          </w:p>
        </w:tc>
      </w:tr>
    </w:tbl>
    <w:p w:rsidR="002A1509" w:rsidP="3309A262" w:rsidRDefault="002A1509" w14:paraId="2A356BF2" w14:textId="77777777">
      <w:pPr>
        <w:pStyle w:val="Titolo2"/>
        <w:rPr>
          <w:rFonts w:asciiTheme="minorHAnsi" w:hAnsiTheme="minorHAnsi" w:cstheme="minorBidi"/>
          <w:b/>
          <w:sz w:val="30"/>
          <w:szCs w:val="30"/>
        </w:rPr>
      </w:pPr>
      <w:bookmarkStart w:name="_Toc188696489" w:id="8"/>
    </w:p>
    <w:p w:rsidRPr="00E96ACB" w:rsidR="00017C04" w:rsidP="3309A262" w:rsidRDefault="00E96ACB" w14:paraId="1193F148" w14:textId="63F4322A">
      <w:pPr>
        <w:pStyle w:val="Titolo2"/>
        <w:rPr>
          <w:rFonts w:asciiTheme="minorHAnsi" w:hAnsiTheme="minorHAnsi" w:cstheme="minorBidi"/>
          <w:b/>
          <w:sz w:val="30"/>
          <w:szCs w:val="30"/>
        </w:rPr>
      </w:pPr>
      <w:r w:rsidRPr="1BF1EAEF">
        <w:rPr>
          <w:rFonts w:asciiTheme="minorHAnsi" w:hAnsiTheme="minorHAnsi" w:cstheme="minorBidi"/>
          <w:b/>
          <w:sz w:val="30"/>
          <w:szCs w:val="30"/>
        </w:rPr>
        <w:t>1.2 - Obiettivi</w:t>
      </w:r>
      <w:bookmarkEnd w:id="8"/>
    </w:p>
    <w:p w:rsidR="00EF6933" w:rsidP="1BF1EAEF" w:rsidRDefault="00457DB5" w14:paraId="435633D2" w14:textId="367C603E">
      <w:pPr>
        <w:spacing w:after="0"/>
        <w:jc w:val="both"/>
        <w:rPr>
          <w:sz w:val="26"/>
          <w:szCs w:val="26"/>
        </w:rPr>
      </w:pPr>
      <w:r>
        <w:rPr>
          <w:sz w:val="26"/>
          <w:szCs w:val="26"/>
        </w:rPr>
        <w:t xml:space="preserve">L’obiettivo di questo elaborato è quello di </w:t>
      </w:r>
      <w:r w:rsidR="000C7359">
        <w:rPr>
          <w:sz w:val="26"/>
          <w:szCs w:val="26"/>
        </w:rPr>
        <w:t xml:space="preserve">identificare i fattori che influenzano maggiormente la scelta del consumatore e di proporre strategie per rafforzare il posizionamento nel mercato di ciascun brand. </w:t>
      </w:r>
    </w:p>
    <w:p w:rsidR="00EF6933" w:rsidP="1BF1EAEF" w:rsidRDefault="00EF6933" w14:paraId="456DAAC3" w14:textId="6F822EB9">
      <w:pPr>
        <w:spacing w:after="0"/>
        <w:jc w:val="both"/>
        <w:rPr>
          <w:sz w:val="26"/>
          <w:szCs w:val="26"/>
        </w:rPr>
      </w:pPr>
      <w:r>
        <w:rPr>
          <w:sz w:val="26"/>
          <w:szCs w:val="26"/>
        </w:rPr>
        <w:t xml:space="preserve">A tale scopo saranno intervistati utenti con un’età compresa tra i 20 e i 25 anni. </w:t>
      </w:r>
    </w:p>
    <w:p w:rsidR="00EF6933" w:rsidP="1BF1EAEF" w:rsidRDefault="00EF6933" w14:paraId="167F8F98" w14:textId="77777777">
      <w:pPr>
        <w:spacing w:after="0"/>
        <w:jc w:val="both"/>
        <w:rPr>
          <w:sz w:val="26"/>
          <w:szCs w:val="26"/>
        </w:rPr>
      </w:pPr>
    </w:p>
    <w:p w:rsidRPr="00017C04" w:rsidR="00EF6933" w:rsidP="1BF1EAEF" w:rsidRDefault="00EF6933" w14:paraId="421DA021" w14:textId="77777777">
      <w:pPr>
        <w:spacing w:after="0"/>
        <w:jc w:val="both"/>
        <w:rPr>
          <w:sz w:val="26"/>
          <w:szCs w:val="26"/>
        </w:rPr>
      </w:pPr>
    </w:p>
    <w:p w:rsidRPr="00EF6933" w:rsidR="00EF6933" w:rsidP="1BF1EAEF" w:rsidRDefault="00046376" w14:paraId="7E0E71F5" w14:textId="28F54F02">
      <w:pPr>
        <w:pStyle w:val="Titolo2"/>
        <w:jc w:val="both"/>
        <w:rPr>
          <w:rFonts w:asciiTheme="minorHAnsi" w:hAnsiTheme="minorHAnsi" w:cstheme="minorBidi"/>
          <w:b/>
          <w:sz w:val="30"/>
          <w:szCs w:val="30"/>
        </w:rPr>
      </w:pPr>
      <w:bookmarkStart w:name="_Toc188696490" w:id="9"/>
      <w:r w:rsidRPr="1BF1EAEF">
        <w:rPr>
          <w:rFonts w:asciiTheme="minorHAnsi" w:hAnsiTheme="minorHAnsi" w:cstheme="minorBidi"/>
          <w:b/>
          <w:sz w:val="30"/>
          <w:szCs w:val="30"/>
        </w:rPr>
        <w:t>1.3</w:t>
      </w:r>
      <w:r w:rsidRPr="1BF1EAEF" w:rsidR="009C5544">
        <w:rPr>
          <w:rFonts w:asciiTheme="minorHAnsi" w:hAnsiTheme="minorHAnsi" w:cstheme="minorBidi"/>
          <w:b/>
          <w:sz w:val="30"/>
          <w:szCs w:val="30"/>
        </w:rPr>
        <w:t xml:space="preserve"> </w:t>
      </w:r>
      <w:r w:rsidRPr="1BF1EAEF" w:rsidR="06B26974">
        <w:rPr>
          <w:rFonts w:asciiTheme="minorHAnsi" w:hAnsiTheme="minorHAnsi" w:cstheme="minorBidi"/>
          <w:b/>
          <w:sz w:val="30"/>
          <w:szCs w:val="30"/>
        </w:rPr>
        <w:t>-</w:t>
      </w:r>
      <w:r w:rsidRPr="1BF1EAEF" w:rsidR="001665ED">
        <w:rPr>
          <w:rFonts w:asciiTheme="minorHAnsi" w:hAnsiTheme="minorHAnsi" w:cstheme="minorBidi"/>
          <w:b/>
          <w:sz w:val="30"/>
          <w:szCs w:val="30"/>
        </w:rPr>
        <w:t xml:space="preserve"> </w:t>
      </w:r>
      <w:r w:rsidRPr="1BF1EAEF">
        <w:rPr>
          <w:rFonts w:asciiTheme="minorHAnsi" w:hAnsiTheme="minorHAnsi" w:cstheme="minorBidi"/>
          <w:b/>
          <w:sz w:val="30"/>
          <w:szCs w:val="30"/>
        </w:rPr>
        <w:t>Metodologia</w:t>
      </w:r>
      <w:bookmarkEnd w:id="9"/>
      <w:r w:rsidRPr="1BF1EAEF">
        <w:rPr>
          <w:rFonts w:asciiTheme="minorHAnsi" w:hAnsiTheme="minorHAnsi" w:cstheme="minorBidi"/>
          <w:b/>
          <w:sz w:val="30"/>
          <w:szCs w:val="30"/>
        </w:rPr>
        <w:t xml:space="preserve"> </w:t>
      </w:r>
    </w:p>
    <w:p w:rsidRPr="00017C04" w:rsidR="00017C04" w:rsidP="1BF1EAEF" w:rsidRDefault="00017C04" w14:paraId="05D4A436" w14:textId="77777777">
      <w:pPr>
        <w:jc w:val="both"/>
        <w:rPr>
          <w:sz w:val="26"/>
          <w:szCs w:val="26"/>
        </w:rPr>
      </w:pPr>
      <w:r w:rsidRPr="00017C04">
        <w:rPr>
          <w:sz w:val="26"/>
          <w:szCs w:val="26"/>
        </w:rPr>
        <w:t>Per raggiungere questi obiettivi, abbiamo scelto un approccio ibrido basato su:</w:t>
      </w:r>
    </w:p>
    <w:p w:rsidRPr="00046376" w:rsidR="00017C04" w:rsidP="1BF1EAEF" w:rsidRDefault="00017C04" w14:paraId="49AC6D08" w14:textId="394A2667">
      <w:pPr>
        <w:pStyle w:val="Paragrafoelenco"/>
        <w:numPr>
          <w:ilvl w:val="0"/>
          <w:numId w:val="14"/>
        </w:numPr>
        <w:jc w:val="both"/>
        <w:rPr>
          <w:sz w:val="26"/>
          <w:szCs w:val="26"/>
        </w:rPr>
      </w:pPr>
      <w:r w:rsidRPr="00046376">
        <w:rPr>
          <w:i/>
          <w:iCs/>
          <w:sz w:val="26"/>
          <w:szCs w:val="26"/>
          <w:u w:val="single"/>
        </w:rPr>
        <w:t>Analytic Hierarchy Process (AHP):</w:t>
      </w:r>
      <w:r w:rsidRPr="00046376">
        <w:rPr>
          <w:sz w:val="26"/>
          <w:szCs w:val="26"/>
        </w:rPr>
        <w:t xml:space="preserve"> per pesare le variabili e analizzare le preferenze dei consumatori.</w:t>
      </w:r>
    </w:p>
    <w:p w:rsidRPr="00046376" w:rsidR="003D2FA2" w:rsidP="1BF1EAEF" w:rsidRDefault="00017C04" w14:paraId="00B28E78" w14:textId="08237160">
      <w:pPr>
        <w:pStyle w:val="Paragrafoelenco"/>
        <w:numPr>
          <w:ilvl w:val="0"/>
          <w:numId w:val="14"/>
        </w:numPr>
        <w:jc w:val="both"/>
        <w:rPr>
          <w:sz w:val="26"/>
          <w:szCs w:val="26"/>
        </w:rPr>
      </w:pPr>
      <w:r w:rsidRPr="00046376">
        <w:rPr>
          <w:i/>
          <w:iCs/>
          <w:sz w:val="26"/>
          <w:szCs w:val="26"/>
          <w:u w:val="single"/>
        </w:rPr>
        <w:t>Logica Fuzzy:</w:t>
      </w:r>
      <w:r w:rsidRPr="00046376">
        <w:rPr>
          <w:sz w:val="26"/>
          <w:szCs w:val="26"/>
        </w:rPr>
        <w:t xml:space="preserve"> per gestire l’incertezza e la soggettività delle risposte dei consumatori.</w:t>
      </w:r>
    </w:p>
    <w:p w:rsidR="003D2FA2" w:rsidP="1BF1EAEF" w:rsidRDefault="003D2FA2" w14:paraId="1C2497B3" w14:textId="77777777">
      <w:pPr>
        <w:jc w:val="both"/>
        <w:rPr>
          <w:sz w:val="26"/>
          <w:szCs w:val="26"/>
        </w:rPr>
      </w:pPr>
    </w:p>
    <w:p w:rsidR="00435350" w:rsidP="1BF1EAEF" w:rsidRDefault="00435350" w14:paraId="667F1FF9" w14:textId="77777777">
      <w:pPr>
        <w:jc w:val="both"/>
        <w:rPr>
          <w:sz w:val="26"/>
          <w:szCs w:val="26"/>
        </w:rPr>
      </w:pPr>
    </w:p>
    <w:p w:rsidR="4A89269B" w:rsidP="00A42E56" w:rsidRDefault="4A89269B" w14:paraId="09F768E4" w14:textId="04CA6F5B"/>
    <w:p w:rsidR="00A42E56" w:rsidP="00A42E56" w:rsidRDefault="00A42E56" w14:paraId="6C61D0DE" w14:textId="77777777"/>
    <w:p w:rsidR="00435350" w:rsidP="4ED3B046" w:rsidRDefault="678E2DF4" w14:paraId="67A0DBD8" w14:textId="49AC8068">
      <w:pPr>
        <w:pStyle w:val="Titolo1"/>
        <w:jc w:val="center"/>
        <w:rPr>
          <w:b/>
          <w:bCs/>
          <w:color w:val="FF0000"/>
          <w:sz w:val="36"/>
          <w:szCs w:val="36"/>
        </w:rPr>
      </w:pPr>
      <w:bookmarkStart w:name="_Toc188696491" w:id="10"/>
      <w:r w:rsidRPr="4056E489">
        <w:rPr>
          <w:b/>
          <w:bCs/>
          <w:color w:val="1F3864" w:themeColor="accent1" w:themeShade="80"/>
          <w:sz w:val="48"/>
          <w:szCs w:val="48"/>
        </w:rPr>
        <w:lastRenderedPageBreak/>
        <w:t>C</w:t>
      </w:r>
      <w:r w:rsidRPr="4056E489" w:rsidR="161BE9F8">
        <w:rPr>
          <w:b/>
          <w:bCs/>
          <w:color w:val="1F3864" w:themeColor="accent1" w:themeShade="80"/>
          <w:sz w:val="48"/>
          <w:szCs w:val="48"/>
        </w:rPr>
        <w:t>apitolo</w:t>
      </w:r>
      <w:r w:rsidRPr="4056E489" w:rsidR="00607194">
        <w:rPr>
          <w:b/>
          <w:bCs/>
          <w:color w:val="1F3864" w:themeColor="accent1" w:themeShade="80"/>
          <w:sz w:val="48"/>
          <w:szCs w:val="48"/>
        </w:rPr>
        <w:t xml:space="preserve"> 2</w:t>
      </w:r>
      <w:bookmarkEnd w:id="10"/>
      <w:r w:rsidRPr="4056E489" w:rsidR="00607194">
        <w:rPr>
          <w:b/>
          <w:bCs/>
          <w:color w:val="FF0000"/>
          <w:sz w:val="36"/>
          <w:szCs w:val="36"/>
        </w:rPr>
        <w:t xml:space="preserve"> </w:t>
      </w:r>
    </w:p>
    <w:p w:rsidRPr="001665ED" w:rsidR="001665ED" w:rsidP="1BF1EAEF" w:rsidRDefault="001665ED" w14:paraId="3E60FB76" w14:textId="77777777">
      <w:pPr>
        <w:jc w:val="both"/>
      </w:pPr>
    </w:p>
    <w:p w:rsidRPr="001665ED" w:rsidR="00607194" w:rsidP="1BF1EAEF" w:rsidRDefault="0080475D" w14:paraId="329D0197" w14:textId="40AA2986">
      <w:pPr>
        <w:pStyle w:val="Titolo2"/>
        <w:jc w:val="both"/>
        <w:rPr>
          <w:rFonts w:asciiTheme="minorHAnsi" w:hAnsiTheme="minorHAnsi" w:cstheme="minorBidi"/>
          <w:b/>
          <w:bCs/>
          <w:color w:val="auto"/>
          <w:sz w:val="30"/>
          <w:szCs w:val="30"/>
        </w:rPr>
      </w:pPr>
      <w:bookmarkStart w:name="_Toc188696492" w:id="11"/>
      <w:r w:rsidRPr="1BF1EAEF">
        <w:rPr>
          <w:rFonts w:asciiTheme="minorHAnsi" w:hAnsiTheme="minorHAnsi" w:cstheme="minorBidi"/>
          <w:b/>
          <w:sz w:val="30"/>
          <w:szCs w:val="30"/>
        </w:rPr>
        <w:t xml:space="preserve">2.1 </w:t>
      </w:r>
      <w:r w:rsidRPr="1BF1EAEF" w:rsidR="061AD220">
        <w:rPr>
          <w:rFonts w:asciiTheme="minorHAnsi" w:hAnsiTheme="minorHAnsi" w:cstheme="minorBidi"/>
          <w:b/>
          <w:sz w:val="30"/>
          <w:szCs w:val="30"/>
        </w:rPr>
        <w:t>-</w:t>
      </w:r>
      <w:r w:rsidRPr="1BF1EAEF" w:rsidR="001665ED">
        <w:rPr>
          <w:rFonts w:asciiTheme="minorHAnsi" w:hAnsiTheme="minorHAnsi" w:cstheme="minorBidi"/>
          <w:b/>
          <w:sz w:val="30"/>
          <w:szCs w:val="30"/>
        </w:rPr>
        <w:t xml:space="preserve"> </w:t>
      </w:r>
      <w:r w:rsidRPr="1BF1EAEF">
        <w:rPr>
          <w:rFonts w:asciiTheme="minorHAnsi" w:hAnsiTheme="minorHAnsi" w:cstheme="minorBidi"/>
          <w:b/>
          <w:sz w:val="30"/>
          <w:szCs w:val="30"/>
        </w:rPr>
        <w:t>Logica AHP</w:t>
      </w:r>
      <w:bookmarkEnd w:id="11"/>
      <w:r w:rsidRPr="061AD220">
        <w:rPr>
          <w:rFonts w:asciiTheme="minorHAnsi" w:hAnsiTheme="minorHAnsi" w:cstheme="minorBidi"/>
          <w:b/>
          <w:bCs/>
          <w:color w:val="auto"/>
          <w:sz w:val="30"/>
          <w:szCs w:val="30"/>
        </w:rPr>
        <w:t xml:space="preserve"> </w:t>
      </w:r>
    </w:p>
    <w:p w:rsidR="008817CE" w:rsidP="1BF1EAEF" w:rsidRDefault="0080475D" w14:paraId="7FEFF4C3" w14:textId="1DE4274F">
      <w:pPr>
        <w:spacing w:after="0"/>
        <w:jc w:val="both"/>
        <w:rPr>
          <w:sz w:val="26"/>
          <w:szCs w:val="26"/>
        </w:rPr>
      </w:pPr>
      <w:r w:rsidRPr="0080475D">
        <w:rPr>
          <w:sz w:val="26"/>
          <w:szCs w:val="26"/>
        </w:rPr>
        <w:t xml:space="preserve">Per confrontare </w:t>
      </w:r>
      <w:r w:rsidRPr="0080475D">
        <w:rPr>
          <w:b/>
          <w:bCs/>
          <w:sz w:val="26"/>
          <w:szCs w:val="26"/>
        </w:rPr>
        <w:t>Apple</w:t>
      </w:r>
      <w:r w:rsidRPr="0080475D">
        <w:rPr>
          <w:sz w:val="26"/>
          <w:szCs w:val="26"/>
        </w:rPr>
        <w:t xml:space="preserve">, </w:t>
      </w:r>
      <w:r w:rsidRPr="0080475D">
        <w:rPr>
          <w:b/>
          <w:bCs/>
          <w:sz w:val="26"/>
          <w:szCs w:val="26"/>
        </w:rPr>
        <w:t>Xiaomi</w:t>
      </w:r>
      <w:r w:rsidRPr="0080475D">
        <w:rPr>
          <w:sz w:val="26"/>
          <w:szCs w:val="26"/>
        </w:rPr>
        <w:t xml:space="preserve"> e </w:t>
      </w:r>
      <w:r w:rsidRPr="0080475D">
        <w:rPr>
          <w:b/>
          <w:bCs/>
          <w:sz w:val="26"/>
          <w:szCs w:val="26"/>
        </w:rPr>
        <w:t>Samsung</w:t>
      </w:r>
      <w:r w:rsidR="00511E46">
        <w:rPr>
          <w:sz w:val="26"/>
          <w:szCs w:val="26"/>
        </w:rPr>
        <w:t xml:space="preserve"> </w:t>
      </w:r>
      <w:r w:rsidRPr="23CAAEB1" w:rsidR="23CAAEB1">
        <w:rPr>
          <w:sz w:val="26"/>
          <w:szCs w:val="26"/>
        </w:rPr>
        <w:t>abbiamo utilizzato</w:t>
      </w:r>
      <w:r w:rsidR="00511E46">
        <w:rPr>
          <w:sz w:val="26"/>
          <w:szCs w:val="26"/>
        </w:rPr>
        <w:t xml:space="preserve"> </w:t>
      </w:r>
      <w:r w:rsidRPr="0080475D">
        <w:rPr>
          <w:sz w:val="26"/>
          <w:szCs w:val="26"/>
        </w:rPr>
        <w:t xml:space="preserve">il metodo </w:t>
      </w:r>
      <w:r w:rsidRPr="0080475D">
        <w:rPr>
          <w:b/>
          <w:bCs/>
          <w:sz w:val="26"/>
          <w:szCs w:val="26"/>
        </w:rPr>
        <w:t>AHP (Analytic Hierarchy Process)</w:t>
      </w:r>
      <w:r w:rsidRPr="0080475D">
        <w:rPr>
          <w:sz w:val="26"/>
          <w:szCs w:val="26"/>
        </w:rPr>
        <w:t xml:space="preserve">, </w:t>
      </w:r>
      <w:r w:rsidR="0060616B">
        <w:rPr>
          <w:sz w:val="26"/>
          <w:szCs w:val="26"/>
        </w:rPr>
        <w:t xml:space="preserve">il quale è un metodo di valutazione sviluppato da Thomas Lorie Saaty </w:t>
      </w:r>
      <w:r w:rsidR="0013436A">
        <w:rPr>
          <w:sz w:val="26"/>
          <w:szCs w:val="26"/>
        </w:rPr>
        <w:t xml:space="preserve">verso la fine degli anni Settanta. </w:t>
      </w:r>
      <w:r w:rsidRPr="0080475D">
        <w:rPr>
          <w:sz w:val="26"/>
          <w:szCs w:val="26"/>
        </w:rPr>
        <w:t xml:space="preserve"> </w:t>
      </w:r>
    </w:p>
    <w:p w:rsidR="0080475D" w:rsidP="1BF1EAEF" w:rsidRDefault="0080475D" w14:paraId="2C3E4837" w14:textId="1967D013">
      <w:pPr>
        <w:spacing w:after="0"/>
        <w:jc w:val="both"/>
        <w:rPr>
          <w:sz w:val="26"/>
          <w:szCs w:val="26"/>
        </w:rPr>
      </w:pPr>
      <w:r w:rsidRPr="0080475D">
        <w:rPr>
          <w:sz w:val="26"/>
          <w:szCs w:val="26"/>
        </w:rPr>
        <w:t>Questo approccio</w:t>
      </w:r>
      <w:r w:rsidR="00B84701">
        <w:rPr>
          <w:sz w:val="26"/>
          <w:szCs w:val="26"/>
        </w:rPr>
        <w:t xml:space="preserve"> </w:t>
      </w:r>
      <w:r w:rsidRPr="0080475D">
        <w:rPr>
          <w:sz w:val="26"/>
          <w:szCs w:val="26"/>
        </w:rPr>
        <w:t>rientra nell'ambito della risoluzione di problemi a più criteri</w:t>
      </w:r>
      <w:r w:rsidR="00B84701">
        <w:rPr>
          <w:sz w:val="26"/>
          <w:szCs w:val="26"/>
        </w:rPr>
        <w:t xml:space="preserve"> e</w:t>
      </w:r>
      <w:r w:rsidRPr="0080475D">
        <w:rPr>
          <w:sz w:val="26"/>
          <w:szCs w:val="26"/>
        </w:rPr>
        <w:t xml:space="preserve"> consente di valutare situazioni in cui la decisione dipende da vari fattori</w:t>
      </w:r>
      <w:r w:rsidR="00A414AF">
        <w:rPr>
          <w:sz w:val="26"/>
          <w:szCs w:val="26"/>
        </w:rPr>
        <w:t xml:space="preserve">. Si basa su valori e giudizi di singoli individui, laddove i giudizi sono determinati in base ad una struttura gerarchica </w:t>
      </w:r>
      <w:r w:rsidRPr="5EBECC29" w:rsidR="5EBECC29">
        <w:rPr>
          <w:sz w:val="26"/>
          <w:szCs w:val="26"/>
        </w:rPr>
        <w:t>multilivello</w:t>
      </w:r>
      <w:r w:rsidR="00A414AF">
        <w:rPr>
          <w:sz w:val="26"/>
          <w:szCs w:val="26"/>
        </w:rPr>
        <w:t xml:space="preserve"> con il fine di ottenere delle priorità. </w:t>
      </w:r>
    </w:p>
    <w:p w:rsidR="4101D15B" w:rsidP="1BF1EAEF" w:rsidRDefault="4101D15B" w14:paraId="2206FB57" w14:textId="60DF7872">
      <w:pPr>
        <w:spacing w:after="0"/>
        <w:jc w:val="both"/>
        <w:rPr>
          <w:rFonts w:ascii="Calibri" w:hAnsi="Calibri" w:eastAsia="Calibri" w:cs="Calibri"/>
          <w:sz w:val="26"/>
          <w:szCs w:val="26"/>
        </w:rPr>
      </w:pPr>
    </w:p>
    <w:p w:rsidR="2A425223" w:rsidP="1BF1EAEF" w:rsidRDefault="11E1B7EF" w14:paraId="3E8585FB" w14:textId="55B4F1F3">
      <w:pPr>
        <w:spacing w:after="0"/>
        <w:jc w:val="both"/>
      </w:pPr>
      <w:r w:rsidRPr="59D1A8D7">
        <w:rPr>
          <w:rFonts w:ascii="Calibri" w:hAnsi="Calibri" w:eastAsia="Calibri" w:cs="Calibri"/>
          <w:sz w:val="26"/>
          <w:szCs w:val="26"/>
        </w:rPr>
        <w:t>L'acronimo</w:t>
      </w:r>
      <w:r w:rsidRPr="11E1B7EF">
        <w:rPr>
          <w:rFonts w:ascii="Calibri" w:hAnsi="Calibri" w:eastAsia="Calibri" w:cs="Calibri"/>
          <w:b/>
          <w:bCs/>
          <w:sz w:val="26"/>
          <w:szCs w:val="26"/>
        </w:rPr>
        <w:t xml:space="preserve"> AHP </w:t>
      </w:r>
      <w:r w:rsidRPr="59D1A8D7">
        <w:rPr>
          <w:rFonts w:ascii="Calibri" w:hAnsi="Calibri" w:eastAsia="Calibri" w:cs="Calibri"/>
          <w:sz w:val="26"/>
          <w:szCs w:val="26"/>
        </w:rPr>
        <w:t>rappresenta:</w:t>
      </w:r>
    </w:p>
    <w:p w:rsidR="34378CC5" w:rsidP="1BF1EAEF" w:rsidRDefault="6C2694FE" w14:paraId="2EA00DF9" w14:textId="2E239DFA">
      <w:pPr>
        <w:pStyle w:val="Paragrafoelenco"/>
        <w:numPr>
          <w:ilvl w:val="0"/>
          <w:numId w:val="49"/>
        </w:numPr>
        <w:spacing w:after="0"/>
        <w:jc w:val="both"/>
        <w:rPr>
          <w:rFonts w:ascii="Calibri" w:hAnsi="Calibri" w:eastAsia="Calibri" w:cs="Calibri"/>
          <w:sz w:val="26"/>
          <w:szCs w:val="26"/>
        </w:rPr>
      </w:pPr>
      <w:r w:rsidRPr="6C2694FE">
        <w:rPr>
          <w:rFonts w:ascii="Calibri" w:hAnsi="Calibri" w:eastAsia="Calibri" w:cs="Calibri"/>
          <w:b/>
          <w:bCs/>
          <w:sz w:val="26"/>
          <w:szCs w:val="26"/>
        </w:rPr>
        <w:t>Analytic</w:t>
      </w:r>
      <w:r w:rsidRPr="6C2694FE">
        <w:rPr>
          <w:rFonts w:ascii="Calibri" w:hAnsi="Calibri" w:eastAsia="Calibri" w:cs="Calibri"/>
          <w:sz w:val="26"/>
          <w:szCs w:val="26"/>
        </w:rPr>
        <w:t xml:space="preserve">: </w:t>
      </w:r>
      <w:r w:rsidRPr="6C2694FE">
        <w:rPr>
          <w:sz w:val="26"/>
          <w:szCs w:val="26"/>
        </w:rPr>
        <w:t>perché consente di scomporre un problema complesso nei suoi elementi fondamentali;</w:t>
      </w:r>
    </w:p>
    <w:p w:rsidR="6C2694FE" w:rsidP="1BF1EAEF" w:rsidRDefault="6C2694FE" w14:paraId="31D02262" w14:textId="5EDCC134">
      <w:pPr>
        <w:pStyle w:val="Paragrafoelenco"/>
        <w:numPr>
          <w:ilvl w:val="0"/>
          <w:numId w:val="49"/>
        </w:numPr>
        <w:spacing w:after="0"/>
        <w:jc w:val="both"/>
        <w:rPr>
          <w:rFonts w:ascii="Calibri" w:hAnsi="Calibri" w:eastAsia="Calibri" w:cs="Calibri"/>
          <w:sz w:val="26"/>
          <w:szCs w:val="26"/>
        </w:rPr>
      </w:pPr>
      <w:r w:rsidRPr="056534F8">
        <w:rPr>
          <w:rFonts w:ascii="Calibri" w:hAnsi="Calibri" w:eastAsia="Calibri" w:cs="Calibri"/>
          <w:b/>
          <w:sz w:val="26"/>
          <w:szCs w:val="26"/>
        </w:rPr>
        <w:t>Hierarchy</w:t>
      </w:r>
      <w:r w:rsidRPr="6C2694FE">
        <w:rPr>
          <w:rFonts w:ascii="Calibri" w:hAnsi="Calibri" w:eastAsia="Calibri" w:cs="Calibri"/>
          <w:sz w:val="26"/>
          <w:szCs w:val="26"/>
        </w:rPr>
        <w:t xml:space="preserve">: </w:t>
      </w:r>
      <w:r w:rsidRPr="6C2694FE">
        <w:rPr>
          <w:sz w:val="26"/>
          <w:szCs w:val="26"/>
        </w:rPr>
        <w:t>in quanto organizza l'analisi in una struttura gerarchica, permettendo una dettagliata decomposizione del problema;</w:t>
      </w:r>
    </w:p>
    <w:p w:rsidR="6C2694FE" w:rsidP="1BF1EAEF" w:rsidRDefault="727A4144" w14:paraId="43670FF4" w14:textId="2A8B83A2">
      <w:pPr>
        <w:pStyle w:val="Paragrafoelenco"/>
        <w:numPr>
          <w:ilvl w:val="0"/>
          <w:numId w:val="49"/>
        </w:numPr>
        <w:spacing w:after="0"/>
        <w:jc w:val="both"/>
        <w:rPr>
          <w:sz w:val="26"/>
          <w:szCs w:val="26"/>
        </w:rPr>
      </w:pPr>
      <w:r w:rsidRPr="056534F8">
        <w:rPr>
          <w:rFonts w:ascii="Calibri" w:hAnsi="Calibri" w:eastAsia="Calibri" w:cs="Calibri"/>
          <w:b/>
          <w:sz w:val="26"/>
          <w:szCs w:val="26"/>
        </w:rPr>
        <w:t>Process</w:t>
      </w:r>
      <w:r w:rsidRPr="727A4144">
        <w:rPr>
          <w:rFonts w:ascii="Calibri" w:hAnsi="Calibri" w:eastAsia="Calibri" w:cs="Calibri"/>
          <w:sz w:val="26"/>
          <w:szCs w:val="26"/>
        </w:rPr>
        <w:t xml:space="preserve">: </w:t>
      </w:r>
      <w:r w:rsidRPr="727A4144">
        <w:rPr>
          <w:sz w:val="26"/>
          <w:szCs w:val="26"/>
        </w:rPr>
        <w:t>poiché consiste in una sequenza di attività che conducono a un risultato finale.</w:t>
      </w:r>
    </w:p>
    <w:p w:rsidR="0F2288D3" w:rsidP="1BF1EAEF" w:rsidRDefault="0F2288D3" w14:paraId="23439F24" w14:textId="0A58FEDB">
      <w:pPr>
        <w:spacing w:after="0"/>
        <w:jc w:val="both"/>
        <w:rPr>
          <w:sz w:val="26"/>
          <w:szCs w:val="26"/>
        </w:rPr>
      </w:pPr>
    </w:p>
    <w:p w:rsidR="00A414AF" w:rsidP="1BF1EAEF" w:rsidRDefault="00D16BBF" w14:paraId="3935CA64" w14:textId="5C3485C2">
      <w:pPr>
        <w:spacing w:after="0"/>
        <w:jc w:val="both"/>
        <w:rPr>
          <w:sz w:val="26"/>
          <w:szCs w:val="26"/>
        </w:rPr>
      </w:pPr>
      <w:r>
        <w:rPr>
          <w:sz w:val="26"/>
          <w:szCs w:val="26"/>
        </w:rPr>
        <w:t xml:space="preserve">Il vantaggio di ragionare con una struttura gerarchica è quello di ottenere una decomposizione dettagliata del problema generale </w:t>
      </w:r>
      <w:r w:rsidR="00330C9A">
        <w:rPr>
          <w:sz w:val="26"/>
          <w:szCs w:val="26"/>
        </w:rPr>
        <w:t xml:space="preserve">nelle sue componenti fondamentali. </w:t>
      </w:r>
    </w:p>
    <w:p w:rsidR="00404D4C" w:rsidP="1BF1EAEF" w:rsidRDefault="00E5625A" w14:paraId="68568EB8" w14:textId="4D5DF6F2">
      <w:pPr>
        <w:spacing w:after="0"/>
        <w:jc w:val="both"/>
        <w:rPr>
          <w:sz w:val="26"/>
          <w:szCs w:val="26"/>
        </w:rPr>
      </w:pPr>
      <w:r>
        <w:rPr>
          <w:sz w:val="26"/>
          <w:szCs w:val="26"/>
        </w:rPr>
        <w:t xml:space="preserve">L’AHP è una tecnica largamente utilizzata sia perché aiuta a misurare ma anche a sintetizzare il gran numero di fattori che entrano in gioco nelle decisioni complesse e sia perché </w:t>
      </w:r>
      <w:r w:rsidR="003C1369">
        <w:rPr>
          <w:sz w:val="26"/>
          <w:szCs w:val="26"/>
        </w:rPr>
        <w:t>permette di arrivare alla decisione che meglio soddisfa la moltitudine di obiettivi</w:t>
      </w:r>
      <w:r w:rsidR="00485372">
        <w:rPr>
          <w:sz w:val="26"/>
          <w:szCs w:val="26"/>
        </w:rPr>
        <w:t xml:space="preserve">. </w:t>
      </w:r>
    </w:p>
    <w:p w:rsidR="00517824" w:rsidP="1BF1EAEF" w:rsidRDefault="00517824" w14:paraId="52A8AFB5" w14:textId="77777777">
      <w:pPr>
        <w:spacing w:after="0"/>
        <w:jc w:val="both"/>
        <w:rPr>
          <w:sz w:val="26"/>
          <w:szCs w:val="26"/>
        </w:rPr>
      </w:pPr>
    </w:p>
    <w:p w:rsidRPr="0080475D" w:rsidR="00485372" w:rsidP="1BF1EAEF" w:rsidRDefault="002E2C54" w14:paraId="57436B67" w14:textId="7E97704C">
      <w:pPr>
        <w:spacing w:after="0"/>
        <w:jc w:val="both"/>
        <w:rPr>
          <w:sz w:val="26"/>
          <w:szCs w:val="26"/>
        </w:rPr>
      </w:pPr>
      <w:r>
        <w:rPr>
          <w:sz w:val="26"/>
          <w:szCs w:val="26"/>
        </w:rPr>
        <w:t>Analizziamo</w:t>
      </w:r>
      <w:r w:rsidR="00485372">
        <w:rPr>
          <w:sz w:val="26"/>
          <w:szCs w:val="26"/>
        </w:rPr>
        <w:t xml:space="preserve"> ora come si articola questo metodo: </w:t>
      </w:r>
    </w:p>
    <w:p w:rsidRPr="00517824" w:rsidR="0080475D" w:rsidP="1BF1EAEF" w:rsidRDefault="00485372" w14:paraId="6C6541EA" w14:textId="2A04863F">
      <w:pPr>
        <w:jc w:val="both"/>
        <w:rPr>
          <w:sz w:val="26"/>
          <w:szCs w:val="26"/>
        </w:rPr>
      </w:pPr>
      <w:r w:rsidRPr="00517824">
        <w:rPr>
          <w:sz w:val="26"/>
          <w:szCs w:val="26"/>
        </w:rPr>
        <w:t>Il primo passo è</w:t>
      </w:r>
      <w:r w:rsidRPr="00517824" w:rsidR="0080475D">
        <w:rPr>
          <w:sz w:val="26"/>
          <w:szCs w:val="26"/>
        </w:rPr>
        <w:t xml:space="preserve"> strutturare il problema in una </w:t>
      </w:r>
      <w:r w:rsidRPr="00517824" w:rsidR="0080475D">
        <w:rPr>
          <w:b/>
          <w:bCs/>
          <w:sz w:val="26"/>
          <w:szCs w:val="26"/>
        </w:rPr>
        <w:t>gerarchia</w:t>
      </w:r>
      <w:r w:rsidRPr="00517824" w:rsidR="0080475D">
        <w:rPr>
          <w:sz w:val="26"/>
          <w:szCs w:val="26"/>
        </w:rPr>
        <w:t xml:space="preserve">. Una gerarchia di dominanza è </w:t>
      </w:r>
      <w:r w:rsidR="00517824">
        <w:rPr>
          <w:sz w:val="26"/>
          <w:szCs w:val="26"/>
        </w:rPr>
        <w:t>una struttura reticolare costituita da due o più livelli,</w:t>
      </w:r>
      <w:r w:rsidRPr="00517824" w:rsidR="0080475D">
        <w:rPr>
          <w:sz w:val="26"/>
          <w:szCs w:val="26"/>
        </w:rPr>
        <w:t xml:space="preserve"> definita come segue:</w:t>
      </w:r>
    </w:p>
    <w:p w:rsidRPr="0080475D" w:rsidR="0080475D" w:rsidP="1BF1EAEF" w:rsidRDefault="0080475D" w14:paraId="039EA958" w14:textId="77777777">
      <w:pPr>
        <w:numPr>
          <w:ilvl w:val="0"/>
          <w:numId w:val="6"/>
        </w:numPr>
        <w:jc w:val="both"/>
        <w:rPr>
          <w:sz w:val="26"/>
          <w:szCs w:val="26"/>
        </w:rPr>
      </w:pPr>
      <w:r w:rsidRPr="0080475D">
        <w:rPr>
          <w:b/>
          <w:bCs/>
          <w:sz w:val="26"/>
          <w:szCs w:val="26"/>
        </w:rPr>
        <w:t>Primo livello</w:t>
      </w:r>
      <w:r w:rsidRPr="0080475D">
        <w:rPr>
          <w:sz w:val="26"/>
          <w:szCs w:val="26"/>
        </w:rPr>
        <w:t>: obiettivo generale (comparare Apple, Xiaomi e Samsung).</w:t>
      </w:r>
    </w:p>
    <w:p w:rsidRPr="0080475D" w:rsidR="0080475D" w:rsidP="1BF1EAEF" w:rsidRDefault="0080475D" w14:paraId="78D347D8" w14:textId="77777777">
      <w:pPr>
        <w:numPr>
          <w:ilvl w:val="0"/>
          <w:numId w:val="6"/>
        </w:numPr>
        <w:jc w:val="both"/>
        <w:rPr>
          <w:sz w:val="26"/>
          <w:szCs w:val="26"/>
        </w:rPr>
      </w:pPr>
      <w:r w:rsidRPr="0080475D">
        <w:rPr>
          <w:b/>
          <w:bCs/>
          <w:sz w:val="26"/>
          <w:szCs w:val="26"/>
        </w:rPr>
        <w:t>Secondo livello</w:t>
      </w:r>
      <w:r w:rsidRPr="0080475D">
        <w:rPr>
          <w:sz w:val="26"/>
          <w:szCs w:val="26"/>
        </w:rPr>
        <w:t>: gli attributi da prendere in considerazione per il confronto, come prestazioni, design, fotocamera, prezzo, durata della batteria e supporto software.</w:t>
      </w:r>
    </w:p>
    <w:p w:rsidRPr="0080475D" w:rsidR="0080475D" w:rsidP="1BF1EAEF" w:rsidRDefault="0080475D" w14:paraId="5C78101E" w14:textId="77777777">
      <w:pPr>
        <w:numPr>
          <w:ilvl w:val="0"/>
          <w:numId w:val="6"/>
        </w:numPr>
        <w:jc w:val="both"/>
        <w:rPr>
          <w:sz w:val="26"/>
          <w:szCs w:val="26"/>
        </w:rPr>
      </w:pPr>
      <w:r w:rsidRPr="0080475D">
        <w:rPr>
          <w:b/>
          <w:bCs/>
          <w:sz w:val="26"/>
          <w:szCs w:val="26"/>
        </w:rPr>
        <w:t>Terzo livello</w:t>
      </w:r>
      <w:r w:rsidRPr="0080475D">
        <w:rPr>
          <w:sz w:val="26"/>
          <w:szCs w:val="26"/>
        </w:rPr>
        <w:t>: le caratteristiche specifiche di ogni attributo, come la velocità del processore, la risoluzione della fotocamera, il tipo di display, ecc.</w:t>
      </w:r>
    </w:p>
    <w:p w:rsidRPr="0080475D" w:rsidR="0080475D" w:rsidP="1BF1EAEF" w:rsidRDefault="0080475D" w14:paraId="050F4969" w14:textId="2F355319">
      <w:pPr>
        <w:spacing w:after="0"/>
        <w:jc w:val="both"/>
        <w:rPr>
          <w:sz w:val="26"/>
          <w:szCs w:val="26"/>
        </w:rPr>
      </w:pPr>
      <w:r w:rsidRPr="0080475D">
        <w:rPr>
          <w:sz w:val="26"/>
          <w:szCs w:val="26"/>
        </w:rPr>
        <w:t>Una volta definita la gerarchia, si procede con la misurazione dell’importanza relativa degli attributi e delle caratteristiche rispetto all’obiettivo</w:t>
      </w:r>
      <w:r w:rsidR="00A02629">
        <w:rPr>
          <w:sz w:val="26"/>
          <w:szCs w:val="26"/>
        </w:rPr>
        <w:t xml:space="preserve"> generale</w:t>
      </w:r>
      <w:r w:rsidRPr="0080475D">
        <w:rPr>
          <w:sz w:val="26"/>
          <w:szCs w:val="26"/>
        </w:rPr>
        <w:t xml:space="preserve">. Per fare ciò, si utilizzano </w:t>
      </w:r>
      <w:r w:rsidRPr="0080475D">
        <w:rPr>
          <w:b/>
          <w:bCs/>
          <w:sz w:val="26"/>
          <w:szCs w:val="26"/>
        </w:rPr>
        <w:t>matrici di confronto a coppie</w:t>
      </w:r>
      <w:r w:rsidRPr="0080475D">
        <w:rPr>
          <w:sz w:val="26"/>
          <w:szCs w:val="26"/>
        </w:rPr>
        <w:t xml:space="preserve">, i cui valori </w:t>
      </w:r>
      <w:r w:rsidR="00FF1C7E">
        <w:rPr>
          <w:sz w:val="26"/>
          <w:szCs w:val="26"/>
        </w:rPr>
        <w:t>a</w:t>
      </w:r>
      <w:r w:rsidR="00FF1C7E">
        <w:rPr>
          <w:sz w:val="26"/>
          <w:szCs w:val="26"/>
          <w:vertAlign w:val="subscript"/>
        </w:rPr>
        <w:t>ij</w:t>
      </w:r>
      <w:r w:rsidR="00FF1C7E">
        <w:rPr>
          <w:sz w:val="26"/>
          <w:szCs w:val="26"/>
        </w:rPr>
        <w:t xml:space="preserve"> </w:t>
      </w:r>
      <w:r w:rsidRPr="0080475D">
        <w:rPr>
          <w:sz w:val="26"/>
          <w:szCs w:val="26"/>
        </w:rPr>
        <w:t>sono derivati da una scala semantica,</w:t>
      </w:r>
      <w:r w:rsidR="008E6DD7">
        <w:rPr>
          <w:sz w:val="26"/>
          <w:szCs w:val="26"/>
        </w:rPr>
        <w:t xml:space="preserve"> </w:t>
      </w:r>
      <w:r w:rsidRPr="0080475D">
        <w:rPr>
          <w:sz w:val="26"/>
          <w:szCs w:val="26"/>
        </w:rPr>
        <w:t xml:space="preserve">convertita in una scala numerica. Questo consente di determinare i pesi relativi di ciascun attributo e ottenere una valutazione complessiva per ogni </w:t>
      </w:r>
      <w:r w:rsidR="008132C3">
        <w:rPr>
          <w:sz w:val="26"/>
          <w:szCs w:val="26"/>
        </w:rPr>
        <w:t>azienda</w:t>
      </w:r>
      <w:r w:rsidRPr="0080475D">
        <w:rPr>
          <w:sz w:val="26"/>
          <w:szCs w:val="26"/>
        </w:rPr>
        <w:t xml:space="preserve"> (Apple, Xiaomi, Samsung), basata sulle priorità stabilite.</w:t>
      </w:r>
    </w:p>
    <w:p w:rsidR="0080475D" w:rsidP="003D2FA2" w:rsidRDefault="0080475D" w14:paraId="4C5A8CE0" w14:textId="77777777">
      <w:pPr>
        <w:rPr>
          <w:sz w:val="26"/>
          <w:szCs w:val="26"/>
        </w:rPr>
      </w:pPr>
    </w:p>
    <w:p w:rsidR="00BE3B26" w:rsidP="00166695" w:rsidRDefault="00BD04D5" w14:paraId="4EBA9A77" w14:textId="200EAD40">
      <w:pPr>
        <w:jc w:val="center"/>
        <w:rPr>
          <w:sz w:val="26"/>
          <w:szCs w:val="26"/>
        </w:rPr>
      </w:pPr>
      <w:r>
        <w:rPr>
          <w:noProof/>
          <w:sz w:val="26"/>
          <w:szCs w:val="26"/>
        </w:rPr>
        <w:lastRenderedPageBreak/>
        <w:drawing>
          <wp:inline distT="0" distB="0" distL="0" distR="0" wp14:anchorId="6E192872" wp14:editId="6A8CBA3B">
            <wp:extent cx="3649980" cy="3421241"/>
            <wp:effectExtent l="0" t="0" r="7620" b="8255"/>
            <wp:docPr id="521216396"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6396" name="Immagine 5" descr="Immagine che contiene testo, schermata, Carattere, numer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665121" cy="3435433"/>
                    </a:xfrm>
                    <a:prstGeom prst="rect">
                      <a:avLst/>
                    </a:prstGeom>
                  </pic:spPr>
                </pic:pic>
              </a:graphicData>
            </a:graphic>
          </wp:inline>
        </w:drawing>
      </w:r>
    </w:p>
    <w:p w:rsidR="00166695" w:rsidP="00166695" w:rsidRDefault="00166695" w14:paraId="373470DC" w14:textId="388ADE61">
      <w:pPr>
        <w:jc w:val="center"/>
        <w:rPr>
          <w:i/>
          <w:sz w:val="26"/>
          <w:szCs w:val="26"/>
        </w:rPr>
      </w:pPr>
      <w:r w:rsidRPr="1BF1EAEF">
        <w:rPr>
          <w:i/>
          <w:sz w:val="24"/>
          <w:szCs w:val="24"/>
        </w:rPr>
        <w:t>Figura 2.1</w:t>
      </w:r>
      <w:r w:rsidRPr="1BF1EAEF" w:rsidR="00BD04D5">
        <w:rPr>
          <w:i/>
          <w:sz w:val="24"/>
          <w:szCs w:val="24"/>
        </w:rPr>
        <w:t xml:space="preserve">: Tabella semantica e numerica </w:t>
      </w:r>
    </w:p>
    <w:p w:rsidR="00BE3B26" w:rsidP="003D2FA2" w:rsidRDefault="00BE3B26" w14:paraId="25AFF121" w14:textId="77777777">
      <w:pPr>
        <w:rPr>
          <w:sz w:val="26"/>
          <w:szCs w:val="26"/>
        </w:rPr>
      </w:pPr>
    </w:p>
    <w:p w:rsidR="00BE3B26" w:rsidP="1BF1EAEF" w:rsidRDefault="00D90126" w14:paraId="065E7B94" w14:textId="7A3B7093">
      <w:pPr>
        <w:jc w:val="both"/>
        <w:rPr>
          <w:sz w:val="26"/>
          <w:szCs w:val="26"/>
        </w:rPr>
      </w:pPr>
      <w:r>
        <w:rPr>
          <w:sz w:val="26"/>
          <w:szCs w:val="26"/>
        </w:rPr>
        <w:t>Dopo aver effettuato delle interviste</w:t>
      </w:r>
      <w:r w:rsidRPr="00C930BB" w:rsidR="00C930BB">
        <w:rPr>
          <w:sz w:val="26"/>
          <w:szCs w:val="26"/>
        </w:rPr>
        <w:t xml:space="preserve">, verificheremo di aver ottenuto delle matrici quadrate, reciproche, coerenti nei giudizi e consistenti (o almeno approssimabili alla consistenza, attraverso il calcolo del </w:t>
      </w:r>
      <w:r w:rsidRPr="061AD220" w:rsidR="00CA3639">
        <w:rPr>
          <w:b/>
          <w:bCs/>
          <w:sz w:val="26"/>
          <w:szCs w:val="26"/>
        </w:rPr>
        <w:t>C</w:t>
      </w:r>
      <w:r w:rsidRPr="061AD220" w:rsidR="00C930BB">
        <w:rPr>
          <w:b/>
          <w:bCs/>
          <w:sz w:val="26"/>
          <w:szCs w:val="26"/>
        </w:rPr>
        <w:t xml:space="preserve">onsistency </w:t>
      </w:r>
      <w:r w:rsidRPr="061AD220" w:rsidR="00CA3639">
        <w:rPr>
          <w:b/>
          <w:bCs/>
          <w:sz w:val="26"/>
          <w:szCs w:val="26"/>
        </w:rPr>
        <w:t>R</w:t>
      </w:r>
      <w:r w:rsidRPr="061AD220" w:rsidR="00C930BB">
        <w:rPr>
          <w:b/>
          <w:bCs/>
          <w:sz w:val="26"/>
          <w:szCs w:val="26"/>
        </w:rPr>
        <w:t>atio</w:t>
      </w:r>
      <w:r w:rsidRPr="00C930BB" w:rsidR="00C930BB">
        <w:rPr>
          <w:sz w:val="26"/>
          <w:szCs w:val="26"/>
        </w:rPr>
        <w:t>, che dovr</w:t>
      </w:r>
      <w:r w:rsidR="00A65C4A">
        <w:rPr>
          <w:sz w:val="26"/>
          <w:szCs w:val="26"/>
        </w:rPr>
        <w:t xml:space="preserve">à </w:t>
      </w:r>
      <w:r w:rsidRPr="00C930BB" w:rsidR="00C930BB">
        <w:rPr>
          <w:sz w:val="26"/>
          <w:szCs w:val="26"/>
        </w:rPr>
        <w:t>risultare inferiore al 10</w:t>
      </w:r>
      <w:r w:rsidRPr="061AD220" w:rsidR="061AD220">
        <w:rPr>
          <w:sz w:val="26"/>
          <w:szCs w:val="26"/>
        </w:rPr>
        <w:t>%).</w:t>
      </w:r>
    </w:p>
    <w:p w:rsidR="004C0C12" w:rsidP="1BF1EAEF" w:rsidRDefault="00CA3639" w14:paraId="6B81420D" w14:textId="6078E59F">
      <w:pPr>
        <w:jc w:val="both"/>
        <w:rPr>
          <w:sz w:val="26"/>
          <w:szCs w:val="26"/>
        </w:rPr>
      </w:pPr>
      <w:r>
        <w:rPr>
          <w:sz w:val="26"/>
          <w:szCs w:val="26"/>
        </w:rPr>
        <w:t xml:space="preserve">Successivamente </w:t>
      </w:r>
      <w:r w:rsidRPr="00A65C4A" w:rsidR="00A65C4A">
        <w:rPr>
          <w:sz w:val="26"/>
          <w:szCs w:val="26"/>
        </w:rPr>
        <w:t>ricaveremo l’autovettore principale della matrice, ovvero un vettore di priorit</w:t>
      </w:r>
      <w:r w:rsidR="001D242A">
        <w:rPr>
          <w:sz w:val="26"/>
          <w:szCs w:val="26"/>
        </w:rPr>
        <w:t>à</w:t>
      </w:r>
      <w:r w:rsidRPr="00A65C4A" w:rsidR="00A65C4A">
        <w:rPr>
          <w:sz w:val="26"/>
          <w:szCs w:val="26"/>
        </w:rPr>
        <w:t>, le cui componenti rappresentano i pesi associati da ogni cluster ad ogni criterio. Ci</w:t>
      </w:r>
      <w:r w:rsidR="001D242A">
        <w:rPr>
          <w:sz w:val="26"/>
          <w:szCs w:val="26"/>
        </w:rPr>
        <w:t>ò</w:t>
      </w:r>
      <w:r w:rsidRPr="00A65C4A" w:rsidR="00A65C4A">
        <w:rPr>
          <w:sz w:val="26"/>
          <w:szCs w:val="26"/>
        </w:rPr>
        <w:t xml:space="preserve"> verr</w:t>
      </w:r>
      <w:r w:rsidR="001D242A">
        <w:rPr>
          <w:sz w:val="26"/>
          <w:szCs w:val="26"/>
        </w:rPr>
        <w:t>à</w:t>
      </w:r>
      <w:r w:rsidRPr="00A65C4A" w:rsidR="00A65C4A">
        <w:rPr>
          <w:sz w:val="26"/>
          <w:szCs w:val="26"/>
        </w:rPr>
        <w:t xml:space="preserve"> eseguito per ogni matrice, quindi per ogni cluster individuato</w:t>
      </w:r>
      <w:r w:rsidR="00F060B4">
        <w:rPr>
          <w:sz w:val="26"/>
          <w:szCs w:val="26"/>
        </w:rPr>
        <w:t>.</w:t>
      </w:r>
    </w:p>
    <w:p w:rsidRPr="00A42E56" w:rsidR="00A42E56" w:rsidP="1BF1EAEF" w:rsidRDefault="00A42E56" w14:paraId="69EAFC37" w14:textId="77777777">
      <w:pPr>
        <w:jc w:val="both"/>
        <w:rPr>
          <w:sz w:val="26"/>
          <w:szCs w:val="26"/>
        </w:rPr>
      </w:pPr>
    </w:p>
    <w:p w:rsidRPr="00FA119C" w:rsidR="00C16C62" w:rsidP="1BF1EAEF" w:rsidRDefault="00C6015F" w14:paraId="08813ECE" w14:textId="40AA2D95">
      <w:pPr>
        <w:pStyle w:val="Titolo2"/>
        <w:jc w:val="both"/>
        <w:rPr>
          <w:rFonts w:asciiTheme="minorHAnsi" w:hAnsiTheme="minorHAnsi" w:cstheme="minorBidi"/>
          <w:b/>
          <w:color w:val="auto"/>
          <w:sz w:val="30"/>
          <w:szCs w:val="30"/>
        </w:rPr>
      </w:pPr>
      <w:bookmarkStart w:name="_Toc188696493" w:id="12"/>
      <w:r w:rsidRPr="1BF1EAEF">
        <w:rPr>
          <w:rFonts w:asciiTheme="minorHAnsi" w:hAnsiTheme="minorHAnsi" w:cstheme="minorBidi"/>
          <w:b/>
          <w:sz w:val="30"/>
          <w:szCs w:val="30"/>
        </w:rPr>
        <w:t xml:space="preserve">2.2 </w:t>
      </w:r>
      <w:r w:rsidRPr="1BF1EAEF" w:rsidR="00D87E02">
        <w:rPr>
          <w:rFonts w:asciiTheme="minorHAnsi" w:hAnsiTheme="minorHAnsi" w:cstheme="minorBidi"/>
          <w:b/>
          <w:sz w:val="30"/>
          <w:szCs w:val="30"/>
        </w:rPr>
        <w:t xml:space="preserve">- </w:t>
      </w:r>
      <w:r w:rsidRPr="1BF1EAEF" w:rsidR="000124D8">
        <w:rPr>
          <w:rFonts w:asciiTheme="minorHAnsi" w:hAnsiTheme="minorHAnsi" w:cstheme="minorBidi"/>
          <w:b/>
          <w:sz w:val="30"/>
          <w:szCs w:val="30"/>
        </w:rPr>
        <w:t>I</w:t>
      </w:r>
      <w:r w:rsidRPr="1BF1EAEF" w:rsidR="00E36FD6">
        <w:rPr>
          <w:rFonts w:asciiTheme="minorHAnsi" w:hAnsiTheme="minorHAnsi" w:cstheme="minorBidi"/>
          <w:b/>
          <w:sz w:val="30"/>
          <w:szCs w:val="30"/>
        </w:rPr>
        <w:t>dentificazione degli attributi e delle variabili</w:t>
      </w:r>
      <w:bookmarkEnd w:id="12"/>
      <w:r w:rsidRPr="1BF1EAEF" w:rsidR="000124D8">
        <w:rPr>
          <w:rFonts w:asciiTheme="minorHAnsi" w:hAnsiTheme="minorHAnsi" w:cstheme="minorBidi"/>
          <w:b/>
          <w:color w:val="auto"/>
          <w:sz w:val="30"/>
          <w:szCs w:val="30"/>
        </w:rPr>
        <w:t xml:space="preserve"> </w:t>
      </w:r>
    </w:p>
    <w:p w:rsidRPr="000124D8" w:rsidR="000124D8" w:rsidP="1BF1EAEF" w:rsidRDefault="00174D66" w14:paraId="31615D4E" w14:textId="2100B666">
      <w:pPr>
        <w:jc w:val="both"/>
        <w:rPr>
          <w:sz w:val="26"/>
          <w:szCs w:val="26"/>
        </w:rPr>
      </w:pPr>
      <w:r>
        <w:rPr>
          <w:sz w:val="26"/>
          <w:szCs w:val="26"/>
        </w:rPr>
        <w:t xml:space="preserve">Per effettuare il confronto tra </w:t>
      </w:r>
      <w:r w:rsidR="00885E2A">
        <w:rPr>
          <w:sz w:val="26"/>
          <w:szCs w:val="26"/>
        </w:rPr>
        <w:t xml:space="preserve">l’iPhone 16 Pro, Galaxy S24 ULTRA e il Xiaomi 14T Pro si prendono in considerazione le seguenti variabili: </w:t>
      </w:r>
    </w:p>
    <w:p w:rsidR="00885E2A" w:rsidP="1BF1EAEF" w:rsidRDefault="00994B4E" w14:paraId="30568445" w14:textId="0C4A7894">
      <w:pPr>
        <w:pStyle w:val="Paragrafoelenco"/>
        <w:numPr>
          <w:ilvl w:val="0"/>
          <w:numId w:val="46"/>
        </w:numPr>
        <w:jc w:val="both"/>
        <w:rPr>
          <w:sz w:val="26"/>
          <w:szCs w:val="26"/>
        </w:rPr>
      </w:pPr>
      <w:r w:rsidRPr="00885E2A">
        <w:rPr>
          <w:b/>
          <w:bCs/>
          <w:sz w:val="26"/>
          <w:szCs w:val="26"/>
        </w:rPr>
        <w:t>Economicità</w:t>
      </w:r>
      <w:r w:rsidRPr="00885E2A" w:rsidR="007C778D">
        <w:rPr>
          <w:sz w:val="26"/>
          <w:szCs w:val="26"/>
        </w:rPr>
        <w:t xml:space="preserve">: </w:t>
      </w:r>
      <w:r w:rsidR="0064717A">
        <w:rPr>
          <w:sz w:val="26"/>
          <w:szCs w:val="26"/>
        </w:rPr>
        <w:t>i</w:t>
      </w:r>
      <w:r w:rsidRPr="00885E2A" w:rsidR="007C778D">
        <w:rPr>
          <w:sz w:val="26"/>
          <w:szCs w:val="26"/>
        </w:rPr>
        <w:t>ntesa come i</w:t>
      </w:r>
      <w:r w:rsidRPr="00885E2A">
        <w:rPr>
          <w:sz w:val="26"/>
          <w:szCs w:val="26"/>
        </w:rPr>
        <w:t>l costo del dispositivo, che deve essere competitivo e accessibile.</w:t>
      </w:r>
    </w:p>
    <w:p w:rsidR="00885E2A" w:rsidP="1BF1EAEF" w:rsidRDefault="007C778D" w14:paraId="47F5FDEF" w14:textId="510535D9">
      <w:pPr>
        <w:pStyle w:val="Paragrafoelenco"/>
        <w:numPr>
          <w:ilvl w:val="0"/>
          <w:numId w:val="46"/>
        </w:numPr>
        <w:jc w:val="both"/>
        <w:rPr>
          <w:sz w:val="26"/>
          <w:szCs w:val="26"/>
        </w:rPr>
      </w:pPr>
      <w:r w:rsidRPr="00885E2A">
        <w:rPr>
          <w:b/>
          <w:bCs/>
          <w:sz w:val="26"/>
          <w:szCs w:val="26"/>
        </w:rPr>
        <w:t>Prestazion</w:t>
      </w:r>
      <w:r w:rsidR="0064717A">
        <w:rPr>
          <w:b/>
          <w:bCs/>
          <w:sz w:val="26"/>
          <w:szCs w:val="26"/>
        </w:rPr>
        <w:t>i</w:t>
      </w:r>
      <w:r w:rsidRPr="00885E2A">
        <w:rPr>
          <w:sz w:val="26"/>
          <w:szCs w:val="26"/>
        </w:rPr>
        <w:t xml:space="preserve">: </w:t>
      </w:r>
      <w:r w:rsidR="0064717A">
        <w:rPr>
          <w:sz w:val="26"/>
          <w:szCs w:val="26"/>
        </w:rPr>
        <w:t>i</w:t>
      </w:r>
      <w:r w:rsidRPr="00885E2A">
        <w:rPr>
          <w:sz w:val="26"/>
          <w:szCs w:val="26"/>
        </w:rPr>
        <w:t>ntese come velocità e reattività del dispositivo, per garantire un'esperienza fluida.</w:t>
      </w:r>
    </w:p>
    <w:p w:rsidR="00885E2A" w:rsidP="1BF1EAEF" w:rsidRDefault="007C778D" w14:paraId="58A8BD86" w14:textId="05481DA2">
      <w:pPr>
        <w:pStyle w:val="Paragrafoelenco"/>
        <w:numPr>
          <w:ilvl w:val="0"/>
          <w:numId w:val="46"/>
        </w:numPr>
        <w:jc w:val="both"/>
        <w:rPr>
          <w:sz w:val="26"/>
          <w:szCs w:val="26"/>
        </w:rPr>
      </w:pPr>
      <w:r w:rsidRPr="00885E2A">
        <w:rPr>
          <w:b/>
          <w:bCs/>
          <w:sz w:val="26"/>
          <w:szCs w:val="26"/>
        </w:rPr>
        <w:t xml:space="preserve"> Design</w:t>
      </w:r>
      <w:r w:rsidRPr="00885E2A">
        <w:rPr>
          <w:sz w:val="26"/>
          <w:szCs w:val="26"/>
        </w:rPr>
        <w:t xml:space="preserve">: </w:t>
      </w:r>
      <w:r w:rsidR="0064717A">
        <w:rPr>
          <w:sz w:val="26"/>
          <w:szCs w:val="26"/>
        </w:rPr>
        <w:t>in</w:t>
      </w:r>
      <w:r w:rsidRPr="00885E2A">
        <w:rPr>
          <w:sz w:val="26"/>
          <w:szCs w:val="26"/>
        </w:rPr>
        <w:t>teso come aspetto estetico, ergonomia e qualità dei materiali.</w:t>
      </w:r>
    </w:p>
    <w:p w:rsidR="00885E2A" w:rsidP="1BF1EAEF" w:rsidRDefault="00994B4E" w14:paraId="53161A2F" w14:textId="0AC637CD">
      <w:pPr>
        <w:pStyle w:val="Paragrafoelenco"/>
        <w:numPr>
          <w:ilvl w:val="0"/>
          <w:numId w:val="46"/>
        </w:numPr>
        <w:jc w:val="both"/>
        <w:rPr>
          <w:sz w:val="26"/>
          <w:szCs w:val="26"/>
        </w:rPr>
      </w:pPr>
      <w:r w:rsidRPr="00885E2A">
        <w:rPr>
          <w:sz w:val="26"/>
          <w:szCs w:val="26"/>
        </w:rPr>
        <w:t xml:space="preserve"> </w:t>
      </w:r>
      <w:r w:rsidRPr="00885E2A">
        <w:rPr>
          <w:b/>
          <w:bCs/>
          <w:sz w:val="26"/>
          <w:szCs w:val="26"/>
        </w:rPr>
        <w:t>Notorietà</w:t>
      </w:r>
      <w:r w:rsidR="00885E2A">
        <w:rPr>
          <w:b/>
          <w:bCs/>
          <w:sz w:val="26"/>
          <w:szCs w:val="26"/>
        </w:rPr>
        <w:t xml:space="preserve"> del brand</w:t>
      </w:r>
      <w:r w:rsidRPr="0064717A" w:rsidR="0064717A">
        <w:rPr>
          <w:sz w:val="26"/>
          <w:szCs w:val="26"/>
        </w:rPr>
        <w:t>:</w:t>
      </w:r>
      <w:r w:rsidR="0064717A">
        <w:rPr>
          <w:sz w:val="26"/>
          <w:szCs w:val="26"/>
        </w:rPr>
        <w:t xml:space="preserve"> i</w:t>
      </w:r>
      <w:r w:rsidRPr="00885E2A" w:rsidR="007C778D">
        <w:rPr>
          <w:sz w:val="26"/>
          <w:szCs w:val="26"/>
        </w:rPr>
        <w:t>ntesa come l</w:t>
      </w:r>
      <w:r w:rsidRPr="00885E2A">
        <w:rPr>
          <w:sz w:val="26"/>
          <w:szCs w:val="26"/>
        </w:rPr>
        <w:t xml:space="preserve">a riconoscibilità </w:t>
      </w:r>
      <w:r w:rsidR="00336880">
        <w:rPr>
          <w:sz w:val="26"/>
          <w:szCs w:val="26"/>
        </w:rPr>
        <w:t>e prestigio del marchio presso il pubblico</w:t>
      </w:r>
      <w:r w:rsidRPr="00885E2A">
        <w:rPr>
          <w:sz w:val="26"/>
          <w:szCs w:val="26"/>
        </w:rPr>
        <w:t>.</w:t>
      </w:r>
    </w:p>
    <w:p w:rsidRPr="00885E2A" w:rsidR="00994B4E" w:rsidP="1BF1EAEF" w:rsidRDefault="00994B4E" w14:paraId="1950D087" w14:textId="736BEB7C">
      <w:pPr>
        <w:pStyle w:val="Paragrafoelenco"/>
        <w:numPr>
          <w:ilvl w:val="0"/>
          <w:numId w:val="46"/>
        </w:numPr>
        <w:jc w:val="both"/>
        <w:rPr>
          <w:sz w:val="26"/>
          <w:szCs w:val="26"/>
        </w:rPr>
      </w:pPr>
      <w:r w:rsidRPr="00885E2A">
        <w:rPr>
          <w:b/>
          <w:bCs/>
          <w:sz w:val="26"/>
          <w:szCs w:val="26"/>
        </w:rPr>
        <w:t>Affidabilità</w:t>
      </w:r>
      <w:r w:rsidR="00885E2A">
        <w:rPr>
          <w:b/>
          <w:bCs/>
          <w:sz w:val="26"/>
          <w:szCs w:val="26"/>
        </w:rPr>
        <w:t xml:space="preserve"> del brand</w:t>
      </w:r>
      <w:r w:rsidR="00336880">
        <w:rPr>
          <w:b/>
          <w:bCs/>
          <w:sz w:val="26"/>
          <w:szCs w:val="26"/>
        </w:rPr>
        <w:t>:</w:t>
      </w:r>
      <w:r w:rsidRPr="00885E2A">
        <w:rPr>
          <w:sz w:val="26"/>
          <w:szCs w:val="26"/>
        </w:rPr>
        <w:t xml:space="preserve"> </w:t>
      </w:r>
      <w:r w:rsidR="00336880">
        <w:rPr>
          <w:sz w:val="26"/>
          <w:szCs w:val="26"/>
        </w:rPr>
        <w:t>i</w:t>
      </w:r>
      <w:r w:rsidRPr="00885E2A" w:rsidR="007C778D">
        <w:rPr>
          <w:sz w:val="26"/>
          <w:szCs w:val="26"/>
        </w:rPr>
        <w:t>ntesa come l</w:t>
      </w:r>
      <w:r w:rsidRPr="00885E2A">
        <w:rPr>
          <w:sz w:val="26"/>
          <w:szCs w:val="26"/>
        </w:rPr>
        <w:t>a qualità costante e la durata dei prodotti.</w:t>
      </w:r>
    </w:p>
    <w:p w:rsidR="00273EA2" w:rsidP="1BF1EAEF" w:rsidRDefault="00273EA2" w14:paraId="74835610" w14:textId="77A3E97C">
      <w:pPr>
        <w:jc w:val="both"/>
        <w:rPr>
          <w:sz w:val="26"/>
          <w:szCs w:val="26"/>
        </w:rPr>
      </w:pPr>
      <w:r w:rsidRPr="00273EA2">
        <w:rPr>
          <w:sz w:val="26"/>
          <w:szCs w:val="26"/>
        </w:rPr>
        <w:t xml:space="preserve">La struttura gerarchica risultante </w:t>
      </w:r>
      <w:r>
        <w:rPr>
          <w:sz w:val="26"/>
          <w:szCs w:val="26"/>
        </w:rPr>
        <w:t>è</w:t>
      </w:r>
      <w:r w:rsidRPr="00273EA2">
        <w:rPr>
          <w:sz w:val="26"/>
          <w:szCs w:val="26"/>
        </w:rPr>
        <w:t xml:space="preserve"> la seguente: </w:t>
      </w:r>
    </w:p>
    <w:p w:rsidR="00273EA2" w:rsidP="1BF1EAEF" w:rsidRDefault="00273EA2" w14:paraId="52B9B28B" w14:textId="6D653399">
      <w:pPr>
        <w:jc w:val="both"/>
        <w:rPr>
          <w:sz w:val="26"/>
          <w:szCs w:val="26"/>
        </w:rPr>
      </w:pPr>
      <w:r w:rsidRPr="00273EA2">
        <w:rPr>
          <w:sz w:val="26"/>
          <w:szCs w:val="26"/>
        </w:rPr>
        <w:t xml:space="preserve">• </w:t>
      </w:r>
      <w:r w:rsidRPr="006B676C">
        <w:rPr>
          <w:b/>
          <w:bCs/>
          <w:sz w:val="26"/>
          <w:szCs w:val="26"/>
        </w:rPr>
        <w:t>I livello</w:t>
      </w:r>
      <w:r w:rsidRPr="00273EA2">
        <w:rPr>
          <w:sz w:val="26"/>
          <w:szCs w:val="26"/>
        </w:rPr>
        <w:t xml:space="preserve">: valutazione dei </w:t>
      </w:r>
      <w:r>
        <w:rPr>
          <w:sz w:val="26"/>
          <w:szCs w:val="26"/>
        </w:rPr>
        <w:t>tre smartphone</w:t>
      </w:r>
      <w:r w:rsidRPr="00273EA2">
        <w:rPr>
          <w:sz w:val="26"/>
          <w:szCs w:val="26"/>
        </w:rPr>
        <w:t xml:space="preserve">; </w:t>
      </w:r>
    </w:p>
    <w:p w:rsidR="00273EA2" w:rsidP="1BF1EAEF" w:rsidRDefault="00273EA2" w14:paraId="5271951E" w14:textId="199F9D8E">
      <w:pPr>
        <w:jc w:val="both"/>
        <w:rPr>
          <w:sz w:val="26"/>
          <w:szCs w:val="26"/>
        </w:rPr>
      </w:pPr>
      <w:r w:rsidRPr="00273EA2">
        <w:rPr>
          <w:sz w:val="26"/>
          <w:szCs w:val="26"/>
        </w:rPr>
        <w:t xml:space="preserve">• </w:t>
      </w:r>
      <w:r w:rsidRPr="006B676C">
        <w:rPr>
          <w:b/>
          <w:bCs/>
          <w:sz w:val="26"/>
          <w:szCs w:val="26"/>
        </w:rPr>
        <w:t>II livello</w:t>
      </w:r>
      <w:r w:rsidRPr="00273EA2">
        <w:rPr>
          <w:sz w:val="26"/>
          <w:szCs w:val="26"/>
        </w:rPr>
        <w:t>: attributi che contraddistinguono i</w:t>
      </w:r>
      <w:r>
        <w:rPr>
          <w:sz w:val="26"/>
          <w:szCs w:val="26"/>
        </w:rPr>
        <w:t xml:space="preserve"> tre smartphone</w:t>
      </w:r>
      <w:r w:rsidRPr="00273EA2">
        <w:rPr>
          <w:sz w:val="26"/>
          <w:szCs w:val="26"/>
        </w:rPr>
        <w:t>;</w:t>
      </w:r>
    </w:p>
    <w:p w:rsidRPr="00273EA2" w:rsidR="00273EA2" w:rsidP="1BF1EAEF" w:rsidRDefault="00273EA2" w14:paraId="5592AC12" w14:textId="1B6BFFA5">
      <w:pPr>
        <w:jc w:val="both"/>
        <w:rPr>
          <w:sz w:val="26"/>
          <w:szCs w:val="26"/>
        </w:rPr>
      </w:pPr>
      <w:r w:rsidRPr="00273EA2">
        <w:rPr>
          <w:sz w:val="26"/>
          <w:szCs w:val="26"/>
        </w:rPr>
        <w:t xml:space="preserve">• </w:t>
      </w:r>
      <w:r w:rsidRPr="004F5E4D">
        <w:rPr>
          <w:b/>
          <w:bCs/>
          <w:sz w:val="26"/>
          <w:szCs w:val="26"/>
        </w:rPr>
        <w:t>III livello</w:t>
      </w:r>
      <w:r w:rsidRPr="00273EA2">
        <w:rPr>
          <w:sz w:val="26"/>
          <w:szCs w:val="26"/>
        </w:rPr>
        <w:t>: caratteristiche dei singoli attributi.</w:t>
      </w:r>
    </w:p>
    <w:p w:rsidR="00F060B4" w:rsidP="00D62A86" w:rsidRDefault="00607194" w14:paraId="19D10E0C" w14:textId="74B19559">
      <w:r>
        <w:rPr>
          <w:noProof/>
        </w:rPr>
        <w:lastRenderedPageBreak/>
        <w:drawing>
          <wp:inline distT="0" distB="0" distL="0" distR="0" wp14:anchorId="19D1C6B5" wp14:editId="3ADAAAC8">
            <wp:extent cx="6123550" cy="3192780"/>
            <wp:effectExtent l="0" t="0" r="0" b="7620"/>
            <wp:docPr id="439628646" name="Picture 43962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10770" b="8639"/>
                    <a:stretch/>
                  </pic:blipFill>
                  <pic:spPr bwMode="auto">
                    <a:xfrm>
                      <a:off x="0" y="0"/>
                      <a:ext cx="6124574" cy="3193314"/>
                    </a:xfrm>
                    <a:prstGeom prst="rect">
                      <a:avLst/>
                    </a:prstGeom>
                    <a:ln>
                      <a:noFill/>
                    </a:ln>
                    <a:extLst>
                      <a:ext uri="{53640926-AAD7-44D8-BBD7-CCE9431645EC}">
                        <a14:shadowObscured xmlns:a14="http://schemas.microsoft.com/office/drawing/2010/main"/>
                      </a:ext>
                    </a:extLst>
                  </pic:spPr>
                </pic:pic>
              </a:graphicData>
            </a:graphic>
          </wp:inline>
        </w:drawing>
      </w:r>
    </w:p>
    <w:p w:rsidR="00A42E56" w:rsidP="00D62A86" w:rsidRDefault="00A42E56" w14:paraId="509B5757" w14:textId="77777777"/>
    <w:p w:rsidRPr="00D62A86" w:rsidR="00A42E56" w:rsidP="00D62A86" w:rsidRDefault="00A42E56" w14:paraId="30F60438" w14:textId="77777777"/>
    <w:p w:rsidRPr="009C6ACA" w:rsidR="00413890" w:rsidP="1BF1EAEF" w:rsidRDefault="00C6015F" w14:paraId="32F236B6" w14:textId="030F9B83">
      <w:pPr>
        <w:pStyle w:val="Titolo2"/>
        <w:jc w:val="both"/>
        <w:rPr>
          <w:rFonts w:asciiTheme="minorHAnsi" w:hAnsiTheme="minorHAnsi" w:cstheme="minorBidi"/>
          <w:b/>
          <w:sz w:val="30"/>
          <w:szCs w:val="30"/>
        </w:rPr>
      </w:pPr>
      <w:bookmarkStart w:name="_Toc188696494" w:id="13"/>
      <w:r w:rsidRPr="1BF1EAEF">
        <w:rPr>
          <w:rFonts w:asciiTheme="minorHAnsi" w:hAnsiTheme="minorHAnsi" w:cstheme="minorBidi"/>
          <w:b/>
          <w:sz w:val="30"/>
          <w:szCs w:val="30"/>
        </w:rPr>
        <w:t>2.3</w:t>
      </w:r>
      <w:r w:rsidRPr="1BF1EAEF" w:rsidR="009C6ACA">
        <w:rPr>
          <w:rFonts w:asciiTheme="minorHAnsi" w:hAnsiTheme="minorHAnsi" w:cstheme="minorBidi"/>
          <w:b/>
          <w:sz w:val="30"/>
          <w:szCs w:val="30"/>
        </w:rPr>
        <w:t xml:space="preserve"> - </w:t>
      </w:r>
      <w:r w:rsidRPr="1BF1EAEF" w:rsidR="00C11260">
        <w:rPr>
          <w:rFonts w:asciiTheme="minorHAnsi" w:hAnsiTheme="minorHAnsi" w:cstheme="minorBidi"/>
          <w:b/>
          <w:sz w:val="30"/>
          <w:szCs w:val="30"/>
        </w:rPr>
        <w:t>Individuazione del cluster</w:t>
      </w:r>
      <w:bookmarkEnd w:id="13"/>
    </w:p>
    <w:p w:rsidR="00B34ACE" w:rsidP="1BF1EAEF" w:rsidRDefault="00C11260" w14:paraId="3074DD8F" w14:textId="77777777">
      <w:pPr>
        <w:spacing w:after="0"/>
        <w:jc w:val="both"/>
        <w:rPr>
          <w:sz w:val="26"/>
          <w:szCs w:val="26"/>
        </w:rPr>
      </w:pPr>
      <w:r>
        <w:rPr>
          <w:sz w:val="26"/>
          <w:szCs w:val="26"/>
        </w:rPr>
        <w:t xml:space="preserve">È </w:t>
      </w:r>
      <w:r w:rsidRPr="00C11260">
        <w:rPr>
          <w:sz w:val="26"/>
          <w:szCs w:val="26"/>
        </w:rPr>
        <w:t xml:space="preserve">stata condotta un’intervista preliminare su un campione di </w:t>
      </w:r>
      <w:r w:rsidR="007E597F">
        <w:rPr>
          <w:sz w:val="26"/>
          <w:szCs w:val="26"/>
        </w:rPr>
        <w:t>25</w:t>
      </w:r>
      <w:r w:rsidRPr="00C11260">
        <w:rPr>
          <w:sz w:val="26"/>
          <w:szCs w:val="26"/>
        </w:rPr>
        <w:t xml:space="preserve"> soggetti. </w:t>
      </w:r>
    </w:p>
    <w:p w:rsidR="00091820" w:rsidP="1BF1EAEF" w:rsidRDefault="00B34ACE" w14:paraId="20F13D2D" w14:textId="77777777">
      <w:pPr>
        <w:spacing w:after="0"/>
        <w:jc w:val="both"/>
        <w:rPr>
          <w:sz w:val="26"/>
          <w:szCs w:val="26"/>
        </w:rPr>
      </w:pPr>
      <w:r>
        <w:rPr>
          <w:sz w:val="26"/>
          <w:szCs w:val="26"/>
        </w:rPr>
        <w:t>Gli</w:t>
      </w:r>
      <w:r w:rsidRPr="0082129D" w:rsidR="0082129D">
        <w:rPr>
          <w:sz w:val="26"/>
          <w:szCs w:val="26"/>
        </w:rPr>
        <w:t xml:space="preserve"> intervistati sono stati inizialmente informati sul significato di ciascun parametro e successivamente sono stati incoraggiati dai responsabili delle interviste a rispondere nel modo più adeguato possibile. </w:t>
      </w:r>
    </w:p>
    <w:p w:rsidR="00C11260" w:rsidP="1BF1EAEF" w:rsidRDefault="0082129D" w14:paraId="732CE6A4" w14:textId="182F17EE">
      <w:pPr>
        <w:spacing w:after="0"/>
        <w:jc w:val="both"/>
        <w:rPr>
          <w:sz w:val="26"/>
          <w:szCs w:val="26"/>
        </w:rPr>
      </w:pPr>
      <w:r w:rsidRPr="0082129D">
        <w:rPr>
          <w:sz w:val="26"/>
          <w:szCs w:val="26"/>
        </w:rPr>
        <w:t xml:space="preserve">Ogni partecipante ha organizzato i criteri in base alle proprie preferenze personali e ha completato le matrici di </w:t>
      </w:r>
      <w:r w:rsidR="004C7B07">
        <w:rPr>
          <w:sz w:val="26"/>
          <w:szCs w:val="26"/>
        </w:rPr>
        <w:t>confronto a coppie</w:t>
      </w:r>
      <w:r w:rsidRPr="0082129D">
        <w:rPr>
          <w:sz w:val="26"/>
          <w:szCs w:val="26"/>
        </w:rPr>
        <w:t>, prima utilizzando una scala descrittiva e poi una scala numerica</w:t>
      </w:r>
      <w:r w:rsidR="004C7B07">
        <w:rPr>
          <w:sz w:val="26"/>
          <w:szCs w:val="26"/>
        </w:rPr>
        <w:t xml:space="preserve"> (vedere Figura 1.2</w:t>
      </w:r>
      <w:r w:rsidRPr="1BF1EAEF" w:rsidR="2297183B">
        <w:rPr>
          <w:sz w:val="26"/>
          <w:szCs w:val="26"/>
        </w:rPr>
        <w:t>)</w:t>
      </w:r>
      <w:r w:rsidRPr="1BF1EAEF" w:rsidR="7138B9E6">
        <w:rPr>
          <w:sz w:val="26"/>
          <w:szCs w:val="26"/>
        </w:rPr>
        <w:t>.</w:t>
      </w:r>
    </w:p>
    <w:p w:rsidR="00D54077" w:rsidP="1BF1EAEF" w:rsidRDefault="00D54077" w14:paraId="1F68CB08" w14:textId="4792FC56">
      <w:pPr>
        <w:jc w:val="both"/>
        <w:rPr>
          <w:sz w:val="26"/>
          <w:szCs w:val="26"/>
        </w:rPr>
      </w:pPr>
    </w:p>
    <w:p w:rsidR="00996FFB" w:rsidP="1BF1EAEF" w:rsidRDefault="001D6BF3" w14:paraId="717DC41D" w14:textId="77777777">
      <w:pPr>
        <w:jc w:val="both"/>
        <w:rPr>
          <w:sz w:val="26"/>
          <w:szCs w:val="26"/>
        </w:rPr>
      </w:pPr>
      <w:r w:rsidRPr="001D6BF3">
        <w:rPr>
          <w:sz w:val="26"/>
          <w:szCs w:val="26"/>
        </w:rPr>
        <w:t xml:space="preserve">Sono stati individuati i seguenti cluster: </w:t>
      </w:r>
    </w:p>
    <w:p w:rsidR="00996FFB" w:rsidP="1BF1EAEF" w:rsidRDefault="001D6BF3" w14:paraId="6C62787A" w14:textId="4A9C9203">
      <w:pPr>
        <w:jc w:val="both"/>
        <w:rPr>
          <w:sz w:val="26"/>
          <w:szCs w:val="26"/>
        </w:rPr>
      </w:pPr>
      <w:r w:rsidRPr="001D6BF3">
        <w:rPr>
          <w:sz w:val="26"/>
          <w:szCs w:val="26"/>
        </w:rPr>
        <w:t xml:space="preserve">• </w:t>
      </w:r>
      <w:r w:rsidRPr="004C7B07">
        <w:rPr>
          <w:b/>
          <w:bCs/>
          <w:sz w:val="26"/>
          <w:szCs w:val="26"/>
        </w:rPr>
        <w:t>CLUSTER 1:</w:t>
      </w:r>
      <w:r w:rsidR="00523A65">
        <w:rPr>
          <w:sz w:val="26"/>
          <w:szCs w:val="26"/>
        </w:rPr>
        <w:t xml:space="preserve"> </w:t>
      </w:r>
      <w:r w:rsidR="00EA58E5">
        <w:rPr>
          <w:sz w:val="26"/>
          <w:szCs w:val="26"/>
        </w:rPr>
        <w:t>Pre</w:t>
      </w:r>
      <w:r w:rsidR="005B0D72">
        <w:rPr>
          <w:sz w:val="26"/>
          <w:szCs w:val="26"/>
        </w:rPr>
        <w:t>stazioni,</w:t>
      </w:r>
      <w:r w:rsidR="008A3967">
        <w:rPr>
          <w:sz w:val="26"/>
          <w:szCs w:val="26"/>
        </w:rPr>
        <w:t xml:space="preserve"> </w:t>
      </w:r>
      <w:r w:rsidR="005B0D72">
        <w:rPr>
          <w:sz w:val="26"/>
          <w:szCs w:val="26"/>
        </w:rPr>
        <w:t>Economicità,</w:t>
      </w:r>
      <w:r w:rsidR="008A3967">
        <w:rPr>
          <w:sz w:val="26"/>
          <w:szCs w:val="26"/>
        </w:rPr>
        <w:t xml:space="preserve"> Design, Forza del Brand</w:t>
      </w:r>
    </w:p>
    <w:p w:rsidR="00996FFB" w:rsidP="1BF1EAEF" w:rsidRDefault="001D6BF3" w14:paraId="4CB6A704" w14:textId="2F6052DD">
      <w:pPr>
        <w:jc w:val="both"/>
        <w:rPr>
          <w:sz w:val="26"/>
          <w:szCs w:val="26"/>
        </w:rPr>
      </w:pPr>
      <w:r w:rsidRPr="001D6BF3">
        <w:rPr>
          <w:sz w:val="26"/>
          <w:szCs w:val="26"/>
        </w:rPr>
        <w:t xml:space="preserve">• </w:t>
      </w:r>
      <w:r w:rsidRPr="004C7B07">
        <w:rPr>
          <w:b/>
          <w:bCs/>
          <w:sz w:val="26"/>
          <w:szCs w:val="26"/>
        </w:rPr>
        <w:t>CLUSTER 2:</w:t>
      </w:r>
      <w:r w:rsidRPr="001D6BF3">
        <w:rPr>
          <w:sz w:val="26"/>
          <w:szCs w:val="26"/>
        </w:rPr>
        <w:t xml:space="preserve"> </w:t>
      </w:r>
      <w:r w:rsidR="000C2ABC">
        <w:rPr>
          <w:sz w:val="26"/>
          <w:szCs w:val="26"/>
        </w:rPr>
        <w:t>Design</w:t>
      </w:r>
      <w:r w:rsidR="00B86A0F">
        <w:rPr>
          <w:sz w:val="26"/>
          <w:szCs w:val="26"/>
        </w:rPr>
        <w:t xml:space="preserve">, Prestazioni, Economicità, Forza del Brand </w:t>
      </w:r>
    </w:p>
    <w:p w:rsidR="00BD0085" w:rsidP="1BF1EAEF" w:rsidRDefault="001D6BF3" w14:paraId="6F16A855" w14:textId="21C98E60">
      <w:pPr>
        <w:jc w:val="both"/>
        <w:rPr>
          <w:sz w:val="26"/>
          <w:szCs w:val="26"/>
        </w:rPr>
      </w:pPr>
      <w:r w:rsidRPr="001D6BF3">
        <w:rPr>
          <w:sz w:val="26"/>
          <w:szCs w:val="26"/>
        </w:rPr>
        <w:t xml:space="preserve">• </w:t>
      </w:r>
      <w:r w:rsidRPr="004C7B07">
        <w:rPr>
          <w:b/>
          <w:bCs/>
          <w:sz w:val="26"/>
          <w:szCs w:val="26"/>
        </w:rPr>
        <w:t>CLUSTER 3:</w:t>
      </w:r>
      <w:r w:rsidR="00877EC0">
        <w:rPr>
          <w:sz w:val="26"/>
          <w:szCs w:val="26"/>
        </w:rPr>
        <w:t xml:space="preserve"> Economicità, </w:t>
      </w:r>
      <w:r w:rsidR="00AD0142">
        <w:rPr>
          <w:sz w:val="26"/>
          <w:szCs w:val="26"/>
        </w:rPr>
        <w:t>Prestazioni, Design, Forza del Brand</w:t>
      </w:r>
    </w:p>
    <w:p w:rsidRPr="00110CB6" w:rsidR="00110CB6" w:rsidP="00D54077" w:rsidRDefault="00110CB6" w14:paraId="43092AD0" w14:textId="77777777">
      <w:pPr>
        <w:rPr>
          <w:sz w:val="26"/>
          <w:szCs w:val="26"/>
        </w:rPr>
      </w:pPr>
    </w:p>
    <w:p w:rsidR="69176181" w:rsidP="69176181" w:rsidRDefault="69176181" w14:paraId="0E5C9C7D" w14:textId="2C0F18EC">
      <w:pPr>
        <w:rPr>
          <w:sz w:val="26"/>
          <w:szCs w:val="26"/>
        </w:rPr>
      </w:pPr>
    </w:p>
    <w:tbl>
      <w:tblPr>
        <w:tblStyle w:val="Grigliatabella"/>
        <w:tblW w:w="0" w:type="auto"/>
        <w:tblLook w:val="04A0" w:firstRow="1" w:lastRow="0" w:firstColumn="1" w:lastColumn="0" w:noHBand="0" w:noVBand="1"/>
      </w:tblPr>
      <w:tblGrid>
        <w:gridCol w:w="3209"/>
        <w:gridCol w:w="3209"/>
        <w:gridCol w:w="3210"/>
      </w:tblGrid>
      <w:tr w:rsidR="00FE7EE7" w:rsidTr="00FE7EE7" w14:paraId="13F04B02" w14:textId="77777777">
        <w:tc>
          <w:tcPr>
            <w:tcW w:w="3209" w:type="dxa"/>
          </w:tcPr>
          <w:p w:rsidR="00FE7EE7" w:rsidP="00D54077" w:rsidRDefault="00FE7EE7" w14:paraId="18B33677" w14:textId="0604A7C5">
            <w:pPr>
              <w:rPr>
                <w:b/>
                <w:bCs/>
                <w:sz w:val="26"/>
                <w:szCs w:val="26"/>
              </w:rPr>
            </w:pPr>
            <w:r>
              <w:rPr>
                <w:b/>
                <w:bCs/>
                <w:sz w:val="26"/>
                <w:szCs w:val="26"/>
              </w:rPr>
              <w:t>Cluster</w:t>
            </w:r>
          </w:p>
        </w:tc>
        <w:tc>
          <w:tcPr>
            <w:tcW w:w="3209" w:type="dxa"/>
          </w:tcPr>
          <w:p w:rsidR="00FE7EE7" w:rsidP="00D54077" w:rsidRDefault="00FE7EE7" w14:paraId="2E3D2762" w14:textId="3F850686">
            <w:pPr>
              <w:rPr>
                <w:b/>
                <w:bCs/>
                <w:sz w:val="26"/>
                <w:szCs w:val="26"/>
              </w:rPr>
            </w:pPr>
            <w:r>
              <w:rPr>
                <w:b/>
                <w:bCs/>
                <w:sz w:val="26"/>
                <w:szCs w:val="26"/>
              </w:rPr>
              <w:t xml:space="preserve">Numero di intervistati </w:t>
            </w:r>
          </w:p>
        </w:tc>
        <w:tc>
          <w:tcPr>
            <w:tcW w:w="3210" w:type="dxa"/>
          </w:tcPr>
          <w:p w:rsidR="00FE7EE7" w:rsidP="00D54077" w:rsidRDefault="00FE7EE7" w14:paraId="7B1C9E42" w14:textId="77D03CF9">
            <w:pPr>
              <w:rPr>
                <w:b/>
                <w:bCs/>
                <w:sz w:val="26"/>
                <w:szCs w:val="26"/>
              </w:rPr>
            </w:pPr>
            <w:r>
              <w:rPr>
                <w:b/>
                <w:bCs/>
                <w:sz w:val="26"/>
                <w:szCs w:val="26"/>
              </w:rPr>
              <w:t>% di intervistati sul totale</w:t>
            </w:r>
          </w:p>
        </w:tc>
      </w:tr>
      <w:tr w:rsidR="00FE7EE7" w:rsidTr="00FE7EE7" w14:paraId="119B41B8" w14:textId="77777777">
        <w:tc>
          <w:tcPr>
            <w:tcW w:w="3209" w:type="dxa"/>
          </w:tcPr>
          <w:p w:rsidRPr="004C7B07" w:rsidR="00FE7EE7" w:rsidP="00D54077" w:rsidRDefault="00FE7EE7" w14:paraId="047A371D" w14:textId="0AC02056">
            <w:pPr>
              <w:rPr>
                <w:sz w:val="26"/>
                <w:szCs w:val="26"/>
              </w:rPr>
            </w:pPr>
            <w:r w:rsidRPr="004C7B07">
              <w:rPr>
                <w:sz w:val="26"/>
                <w:szCs w:val="26"/>
              </w:rPr>
              <w:t>1</w:t>
            </w:r>
          </w:p>
        </w:tc>
        <w:tc>
          <w:tcPr>
            <w:tcW w:w="3209" w:type="dxa"/>
          </w:tcPr>
          <w:p w:rsidRPr="00FE7EE7" w:rsidR="00FE7EE7" w:rsidP="00D54077" w:rsidRDefault="00C72C8A" w14:paraId="5FA10D87" w14:textId="40BC4465">
            <w:pPr>
              <w:rPr>
                <w:sz w:val="26"/>
                <w:szCs w:val="26"/>
              </w:rPr>
            </w:pPr>
            <w:r>
              <w:rPr>
                <w:sz w:val="26"/>
                <w:szCs w:val="26"/>
              </w:rPr>
              <w:t>10</w:t>
            </w:r>
          </w:p>
        </w:tc>
        <w:tc>
          <w:tcPr>
            <w:tcW w:w="3210" w:type="dxa"/>
          </w:tcPr>
          <w:p w:rsidRPr="00FE7EE7" w:rsidR="00FE7EE7" w:rsidP="00D54077" w:rsidRDefault="003406E5" w14:paraId="4090E483" w14:textId="1AAF7CDE">
            <w:pPr>
              <w:rPr>
                <w:sz w:val="26"/>
                <w:szCs w:val="26"/>
              </w:rPr>
            </w:pPr>
            <w:r>
              <w:rPr>
                <w:sz w:val="26"/>
                <w:szCs w:val="26"/>
              </w:rPr>
              <w:t>40%</w:t>
            </w:r>
          </w:p>
        </w:tc>
      </w:tr>
      <w:tr w:rsidR="00FE7EE7" w:rsidTr="00FE7EE7" w14:paraId="34DB74FA" w14:textId="77777777">
        <w:tc>
          <w:tcPr>
            <w:tcW w:w="3209" w:type="dxa"/>
          </w:tcPr>
          <w:p w:rsidRPr="004C7B07" w:rsidR="00FE7EE7" w:rsidP="00D54077" w:rsidRDefault="00FE7EE7" w14:paraId="0C34F84E" w14:textId="07A52ABC">
            <w:pPr>
              <w:rPr>
                <w:sz w:val="26"/>
                <w:szCs w:val="26"/>
              </w:rPr>
            </w:pPr>
            <w:r w:rsidRPr="004C7B07">
              <w:rPr>
                <w:sz w:val="26"/>
                <w:szCs w:val="26"/>
              </w:rPr>
              <w:t>2</w:t>
            </w:r>
          </w:p>
        </w:tc>
        <w:tc>
          <w:tcPr>
            <w:tcW w:w="3209" w:type="dxa"/>
          </w:tcPr>
          <w:p w:rsidRPr="00FE7EE7" w:rsidR="00FE7EE7" w:rsidP="00D54077" w:rsidRDefault="00C72C8A" w14:paraId="67266E3F" w14:textId="1198B195">
            <w:pPr>
              <w:rPr>
                <w:sz w:val="26"/>
                <w:szCs w:val="26"/>
              </w:rPr>
            </w:pPr>
            <w:r>
              <w:rPr>
                <w:sz w:val="26"/>
                <w:szCs w:val="26"/>
              </w:rPr>
              <w:t>9</w:t>
            </w:r>
          </w:p>
        </w:tc>
        <w:tc>
          <w:tcPr>
            <w:tcW w:w="3210" w:type="dxa"/>
          </w:tcPr>
          <w:p w:rsidRPr="00FE7EE7" w:rsidR="00FE7EE7" w:rsidP="00D54077" w:rsidRDefault="003406E5" w14:paraId="486063A4" w14:textId="14330F70">
            <w:pPr>
              <w:rPr>
                <w:sz w:val="26"/>
                <w:szCs w:val="26"/>
              </w:rPr>
            </w:pPr>
            <w:r>
              <w:rPr>
                <w:sz w:val="26"/>
                <w:szCs w:val="26"/>
              </w:rPr>
              <w:t>36%</w:t>
            </w:r>
          </w:p>
        </w:tc>
      </w:tr>
      <w:tr w:rsidR="00FE7EE7" w:rsidTr="00FE7EE7" w14:paraId="1092439B" w14:textId="77777777">
        <w:tc>
          <w:tcPr>
            <w:tcW w:w="3209" w:type="dxa"/>
          </w:tcPr>
          <w:p w:rsidRPr="004C7B07" w:rsidR="00FE7EE7" w:rsidP="00D54077" w:rsidRDefault="00FE7EE7" w14:paraId="622371F6" w14:textId="66651735">
            <w:pPr>
              <w:rPr>
                <w:sz w:val="26"/>
                <w:szCs w:val="26"/>
              </w:rPr>
            </w:pPr>
            <w:r w:rsidRPr="004C7B07">
              <w:rPr>
                <w:sz w:val="26"/>
                <w:szCs w:val="26"/>
              </w:rPr>
              <w:t>3</w:t>
            </w:r>
          </w:p>
        </w:tc>
        <w:tc>
          <w:tcPr>
            <w:tcW w:w="3209" w:type="dxa"/>
          </w:tcPr>
          <w:p w:rsidRPr="00FE7EE7" w:rsidR="00FE7EE7" w:rsidP="00D54077" w:rsidRDefault="00C72C8A" w14:paraId="04D7CDBA" w14:textId="29E16145">
            <w:pPr>
              <w:rPr>
                <w:sz w:val="26"/>
                <w:szCs w:val="26"/>
              </w:rPr>
            </w:pPr>
            <w:r>
              <w:rPr>
                <w:sz w:val="26"/>
                <w:szCs w:val="26"/>
              </w:rPr>
              <w:t>6</w:t>
            </w:r>
          </w:p>
        </w:tc>
        <w:tc>
          <w:tcPr>
            <w:tcW w:w="3210" w:type="dxa"/>
          </w:tcPr>
          <w:p w:rsidRPr="00FE7EE7" w:rsidR="00FE7EE7" w:rsidP="00D54077" w:rsidRDefault="003406E5" w14:paraId="65FC0680" w14:textId="4E545CA6">
            <w:pPr>
              <w:rPr>
                <w:sz w:val="26"/>
                <w:szCs w:val="26"/>
              </w:rPr>
            </w:pPr>
            <w:r>
              <w:rPr>
                <w:sz w:val="26"/>
                <w:szCs w:val="26"/>
              </w:rPr>
              <w:t>24%</w:t>
            </w:r>
          </w:p>
        </w:tc>
      </w:tr>
      <w:tr w:rsidR="00FE7EE7" w:rsidTr="00FE7EE7" w14:paraId="6F3C9CF2" w14:textId="77777777">
        <w:tc>
          <w:tcPr>
            <w:tcW w:w="3209" w:type="dxa"/>
          </w:tcPr>
          <w:p w:rsidR="00FE7EE7" w:rsidP="00D54077" w:rsidRDefault="00FE7EE7" w14:paraId="6D27BFF9" w14:textId="4F09FD09">
            <w:pPr>
              <w:rPr>
                <w:b/>
                <w:bCs/>
                <w:sz w:val="26"/>
                <w:szCs w:val="26"/>
              </w:rPr>
            </w:pPr>
            <w:r>
              <w:rPr>
                <w:b/>
                <w:bCs/>
                <w:sz w:val="26"/>
                <w:szCs w:val="26"/>
              </w:rPr>
              <w:t>Totale</w:t>
            </w:r>
          </w:p>
        </w:tc>
        <w:tc>
          <w:tcPr>
            <w:tcW w:w="3209" w:type="dxa"/>
          </w:tcPr>
          <w:p w:rsidR="00FE7EE7" w:rsidP="00D54077" w:rsidRDefault="00FE7EE7" w14:paraId="28FCA7BF" w14:textId="3E7A382D">
            <w:pPr>
              <w:rPr>
                <w:b/>
                <w:bCs/>
                <w:sz w:val="26"/>
                <w:szCs w:val="26"/>
              </w:rPr>
            </w:pPr>
            <w:r>
              <w:rPr>
                <w:b/>
                <w:bCs/>
                <w:sz w:val="26"/>
                <w:szCs w:val="26"/>
              </w:rPr>
              <w:t>25</w:t>
            </w:r>
          </w:p>
        </w:tc>
        <w:tc>
          <w:tcPr>
            <w:tcW w:w="3210" w:type="dxa"/>
          </w:tcPr>
          <w:p w:rsidR="00FE7EE7" w:rsidP="00D54077" w:rsidRDefault="00FE7EE7" w14:paraId="7FBC20A0" w14:textId="200DA08A">
            <w:pPr>
              <w:rPr>
                <w:b/>
                <w:bCs/>
                <w:sz w:val="26"/>
                <w:szCs w:val="26"/>
              </w:rPr>
            </w:pPr>
            <w:r>
              <w:rPr>
                <w:b/>
                <w:bCs/>
                <w:sz w:val="26"/>
                <w:szCs w:val="26"/>
              </w:rPr>
              <w:t>100</w:t>
            </w:r>
            <w:r w:rsidR="00D627BF">
              <w:rPr>
                <w:b/>
                <w:bCs/>
                <w:sz w:val="26"/>
                <w:szCs w:val="26"/>
              </w:rPr>
              <w:t xml:space="preserve"> %</w:t>
            </w:r>
          </w:p>
        </w:tc>
      </w:tr>
    </w:tbl>
    <w:p w:rsidRPr="00A0635D" w:rsidR="006C323E" w:rsidP="00D54077" w:rsidRDefault="006C323E" w14:paraId="169F687A" w14:textId="77777777">
      <w:pPr>
        <w:rPr>
          <w:b/>
          <w:bCs/>
          <w:sz w:val="26"/>
          <w:szCs w:val="26"/>
        </w:rPr>
      </w:pPr>
    </w:p>
    <w:p w:rsidR="00EA19B4" w:rsidP="1BF1EAEF" w:rsidRDefault="005C38A8" w14:paraId="0F30E421" w14:textId="77777777">
      <w:pPr>
        <w:spacing w:after="0"/>
        <w:jc w:val="both"/>
        <w:rPr>
          <w:sz w:val="26"/>
          <w:szCs w:val="26"/>
        </w:rPr>
      </w:pPr>
      <w:r w:rsidRPr="005C38A8">
        <w:rPr>
          <w:sz w:val="26"/>
          <w:szCs w:val="26"/>
        </w:rPr>
        <w:t xml:space="preserve">Di seguito riportiamo le matrici di </w:t>
      </w:r>
      <w:r w:rsidR="00EA19B4">
        <w:rPr>
          <w:sz w:val="26"/>
          <w:szCs w:val="26"/>
        </w:rPr>
        <w:t>confronto a coppie</w:t>
      </w:r>
      <w:r w:rsidRPr="005C38A8">
        <w:rPr>
          <w:sz w:val="26"/>
          <w:szCs w:val="26"/>
        </w:rPr>
        <w:t xml:space="preserve"> basate sui giudizi di ciascun intervistato. </w:t>
      </w:r>
    </w:p>
    <w:p w:rsidR="005C38A8" w:rsidP="1BF1EAEF" w:rsidRDefault="0CA2AECB" w14:paraId="1B791CE6" w14:textId="2C265CDC">
      <w:pPr>
        <w:spacing w:after="0"/>
        <w:jc w:val="both"/>
        <w:rPr>
          <w:sz w:val="26"/>
          <w:szCs w:val="26"/>
        </w:rPr>
      </w:pPr>
      <w:r w:rsidRPr="0101066F">
        <w:rPr>
          <w:sz w:val="26"/>
          <w:szCs w:val="26"/>
        </w:rPr>
        <w:lastRenderedPageBreak/>
        <w:t>È</w:t>
      </w:r>
      <w:r w:rsidR="00D06ECC">
        <w:rPr>
          <w:sz w:val="26"/>
          <w:szCs w:val="26"/>
        </w:rPr>
        <w:t xml:space="preserve"> stato anche analizzato che le matrici degli intervistati </w:t>
      </w:r>
      <w:r w:rsidR="00600A7B">
        <w:rPr>
          <w:sz w:val="26"/>
          <w:szCs w:val="26"/>
        </w:rPr>
        <w:t xml:space="preserve">appartenenti </w:t>
      </w:r>
      <w:r w:rsidR="00D06ECC">
        <w:rPr>
          <w:sz w:val="26"/>
          <w:szCs w:val="26"/>
        </w:rPr>
        <w:t>allo stesso cluster sono aggregabili</w:t>
      </w:r>
      <w:r w:rsidRPr="005C38A8" w:rsidR="005C38A8">
        <w:rPr>
          <w:sz w:val="26"/>
          <w:szCs w:val="26"/>
        </w:rPr>
        <w:t xml:space="preserve"> (prevedibile, dato che l’ordine di preferenza delle variabili risultava essere identico). Successivamente, si è proceduto all’aggregazione delle matrici utilizzando la </w:t>
      </w:r>
      <w:r w:rsidRPr="005C38A8" w:rsidR="005C38A8">
        <w:rPr>
          <w:b/>
          <w:bCs/>
          <w:sz w:val="26"/>
          <w:szCs w:val="26"/>
        </w:rPr>
        <w:t>media geometrica</w:t>
      </w:r>
      <w:r w:rsidRPr="005C38A8" w:rsidR="005C38A8">
        <w:rPr>
          <w:sz w:val="26"/>
          <w:szCs w:val="26"/>
        </w:rPr>
        <w:t>.</w:t>
      </w:r>
    </w:p>
    <w:p w:rsidR="00A42E56" w:rsidP="00A42E56" w:rsidRDefault="00A42E56" w14:paraId="3CF2228B" w14:textId="77777777"/>
    <w:p w:rsidRPr="00626568" w:rsidR="00071CC9" w:rsidP="1BF1EAEF" w:rsidRDefault="00C6015F" w14:paraId="51DA3BB1" w14:textId="40409E5D">
      <w:pPr>
        <w:pStyle w:val="Titolo3"/>
        <w:rPr>
          <w:b/>
          <w:sz w:val="30"/>
          <w:szCs w:val="30"/>
        </w:rPr>
      </w:pPr>
      <w:bookmarkStart w:name="_Toc188696495" w:id="14"/>
      <w:r w:rsidRPr="1BF1EAEF">
        <w:rPr>
          <w:b/>
          <w:sz w:val="30"/>
          <w:szCs w:val="30"/>
        </w:rPr>
        <w:t xml:space="preserve">2.3.1 </w:t>
      </w:r>
      <w:r w:rsidRPr="1BF1EAEF" w:rsidR="00626568">
        <w:rPr>
          <w:b/>
          <w:sz w:val="30"/>
          <w:szCs w:val="30"/>
        </w:rPr>
        <w:t xml:space="preserve">- </w:t>
      </w:r>
      <w:r w:rsidRPr="1BF1EAEF" w:rsidR="00AB5EAC">
        <w:rPr>
          <w:b/>
          <w:sz w:val="30"/>
          <w:szCs w:val="30"/>
        </w:rPr>
        <w:t>CLUSTER 1</w:t>
      </w:r>
      <w:bookmarkEnd w:id="14"/>
    </w:p>
    <w:p w:rsidR="00F67CD3" w:rsidP="00B73286" w:rsidRDefault="00CC6A1F" w14:paraId="7DCA984C" w14:textId="6E884DD5">
      <w:pPr>
        <w:jc w:val="center"/>
        <w:rPr>
          <w:sz w:val="26"/>
          <w:szCs w:val="26"/>
        </w:rPr>
      </w:pPr>
      <w:r w:rsidRPr="00CC6A1F">
        <w:rPr>
          <w:noProof/>
          <w:sz w:val="26"/>
          <w:szCs w:val="26"/>
        </w:rPr>
        <w:drawing>
          <wp:inline distT="0" distB="0" distL="0" distR="0" wp14:anchorId="7E1ED79D" wp14:editId="0042B054">
            <wp:extent cx="4172532" cy="1514686"/>
            <wp:effectExtent l="0" t="0" r="0" b="9525"/>
            <wp:docPr id="131565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294" name=""/>
                    <pic:cNvPicPr/>
                  </pic:nvPicPr>
                  <pic:blipFill>
                    <a:blip r:embed="rId22"/>
                    <a:stretch>
                      <a:fillRect/>
                    </a:stretch>
                  </pic:blipFill>
                  <pic:spPr>
                    <a:xfrm>
                      <a:off x="0" y="0"/>
                      <a:ext cx="4172532" cy="1514686"/>
                    </a:xfrm>
                    <a:prstGeom prst="rect">
                      <a:avLst/>
                    </a:prstGeom>
                  </pic:spPr>
                </pic:pic>
              </a:graphicData>
            </a:graphic>
          </wp:inline>
        </w:drawing>
      </w:r>
    </w:p>
    <w:p w:rsidR="00CC6A1F" w:rsidP="00B73286" w:rsidRDefault="001236A1" w14:paraId="74289B15" w14:textId="6A1B0F8E">
      <w:pPr>
        <w:jc w:val="center"/>
        <w:rPr>
          <w:sz w:val="26"/>
          <w:szCs w:val="26"/>
        </w:rPr>
      </w:pPr>
      <w:r w:rsidRPr="001236A1">
        <w:rPr>
          <w:noProof/>
          <w:sz w:val="26"/>
          <w:szCs w:val="26"/>
        </w:rPr>
        <w:drawing>
          <wp:inline distT="0" distB="0" distL="0" distR="0" wp14:anchorId="2B30AFDA" wp14:editId="64C93FBD">
            <wp:extent cx="4411979" cy="1609725"/>
            <wp:effectExtent l="0" t="0" r="8255" b="0"/>
            <wp:docPr id="8568465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6564" name=""/>
                    <pic:cNvPicPr/>
                  </pic:nvPicPr>
                  <pic:blipFill rotWithShape="1">
                    <a:blip r:embed="rId23"/>
                    <a:srcRect l="1025"/>
                    <a:stretch/>
                  </pic:blipFill>
                  <pic:spPr bwMode="auto">
                    <a:xfrm>
                      <a:off x="0" y="0"/>
                      <a:ext cx="4412596" cy="1609950"/>
                    </a:xfrm>
                    <a:prstGeom prst="rect">
                      <a:avLst/>
                    </a:prstGeom>
                    <a:ln>
                      <a:noFill/>
                    </a:ln>
                    <a:extLst>
                      <a:ext uri="{53640926-AAD7-44D8-BBD7-CCE9431645EC}">
                        <a14:shadowObscured xmlns:a14="http://schemas.microsoft.com/office/drawing/2010/main"/>
                      </a:ext>
                    </a:extLst>
                  </pic:spPr>
                </pic:pic>
              </a:graphicData>
            </a:graphic>
          </wp:inline>
        </w:drawing>
      </w:r>
    </w:p>
    <w:p w:rsidR="001236A1" w:rsidP="00B73286" w:rsidRDefault="001236A1" w14:paraId="4C75CF6C" w14:textId="02630FF7">
      <w:pPr>
        <w:jc w:val="center"/>
        <w:rPr>
          <w:sz w:val="26"/>
          <w:szCs w:val="26"/>
        </w:rPr>
      </w:pPr>
      <w:r w:rsidRPr="001236A1">
        <w:rPr>
          <w:noProof/>
          <w:sz w:val="26"/>
          <w:szCs w:val="26"/>
        </w:rPr>
        <w:drawing>
          <wp:inline distT="0" distB="0" distL="0" distR="0" wp14:anchorId="2D683B84" wp14:editId="6461E4AC">
            <wp:extent cx="4272915" cy="1685925"/>
            <wp:effectExtent l="0" t="0" r="0" b="0"/>
            <wp:docPr id="10237802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0244" name="Immagine 1" descr="Immagine che contiene testo, schermata, Carattere, numero&#10;&#10;Descrizione generata automaticamente"/>
                    <pic:cNvPicPr/>
                  </pic:nvPicPr>
                  <pic:blipFill rotWithShape="1">
                    <a:blip r:embed="rId24"/>
                    <a:srcRect l="533"/>
                    <a:stretch/>
                  </pic:blipFill>
                  <pic:spPr bwMode="auto">
                    <a:xfrm>
                      <a:off x="0" y="0"/>
                      <a:ext cx="4273512" cy="1686160"/>
                    </a:xfrm>
                    <a:prstGeom prst="rect">
                      <a:avLst/>
                    </a:prstGeom>
                    <a:ln>
                      <a:noFill/>
                    </a:ln>
                    <a:extLst>
                      <a:ext uri="{53640926-AAD7-44D8-BBD7-CCE9431645EC}">
                        <a14:shadowObscured xmlns:a14="http://schemas.microsoft.com/office/drawing/2010/main"/>
                      </a:ext>
                    </a:extLst>
                  </pic:spPr>
                </pic:pic>
              </a:graphicData>
            </a:graphic>
          </wp:inline>
        </w:drawing>
      </w:r>
    </w:p>
    <w:p w:rsidR="003957DA" w:rsidP="00B73286" w:rsidRDefault="003957DA" w14:paraId="0D50D7DD" w14:textId="72CE8705">
      <w:pPr>
        <w:jc w:val="center"/>
        <w:rPr>
          <w:sz w:val="26"/>
          <w:szCs w:val="26"/>
        </w:rPr>
      </w:pPr>
      <w:r w:rsidRPr="003957DA">
        <w:rPr>
          <w:noProof/>
          <w:sz w:val="26"/>
          <w:szCs w:val="26"/>
        </w:rPr>
        <w:drawing>
          <wp:inline distT="0" distB="0" distL="0" distR="0" wp14:anchorId="781ED116" wp14:editId="0CF9597F">
            <wp:extent cx="4352925" cy="1226820"/>
            <wp:effectExtent l="0" t="0" r="9525" b="0"/>
            <wp:docPr id="8844844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4435" name="Immagine 1" descr="Immagine che contiene testo, schermata, Carattere, numero&#10;&#10;Descrizione generata automaticamente"/>
                    <pic:cNvPicPr/>
                  </pic:nvPicPr>
                  <pic:blipFill rotWithShape="1">
                    <a:blip r:embed="rId25"/>
                    <a:srcRect t="1" b="3158"/>
                    <a:stretch/>
                  </pic:blipFill>
                  <pic:spPr bwMode="auto">
                    <a:xfrm>
                      <a:off x="0" y="0"/>
                      <a:ext cx="4353533" cy="1226991"/>
                    </a:xfrm>
                    <a:prstGeom prst="rect">
                      <a:avLst/>
                    </a:prstGeom>
                    <a:ln>
                      <a:noFill/>
                    </a:ln>
                    <a:extLst>
                      <a:ext uri="{53640926-AAD7-44D8-BBD7-CCE9431645EC}">
                        <a14:shadowObscured xmlns:a14="http://schemas.microsoft.com/office/drawing/2010/main"/>
                      </a:ext>
                    </a:extLst>
                  </pic:spPr>
                </pic:pic>
              </a:graphicData>
            </a:graphic>
          </wp:inline>
        </w:drawing>
      </w:r>
    </w:p>
    <w:p w:rsidR="00B62AF4" w:rsidP="00B73286" w:rsidRDefault="00B62AF4" w14:paraId="02211B14" w14:textId="0FDC4366">
      <w:pPr>
        <w:jc w:val="center"/>
        <w:rPr>
          <w:sz w:val="26"/>
          <w:szCs w:val="26"/>
        </w:rPr>
      </w:pPr>
      <w:r w:rsidRPr="00B62AF4">
        <w:rPr>
          <w:noProof/>
          <w:sz w:val="26"/>
          <w:szCs w:val="26"/>
        </w:rPr>
        <w:lastRenderedPageBreak/>
        <w:drawing>
          <wp:inline distT="0" distB="0" distL="0" distR="0" wp14:anchorId="101253C2" wp14:editId="412EC854">
            <wp:extent cx="4410691" cy="1438476"/>
            <wp:effectExtent l="0" t="0" r="9525" b="9525"/>
            <wp:docPr id="139897326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3264" name="Immagine 1" descr="Immagine che contiene testo, schermata, Carattere, design&#10;&#10;Descrizione generata automaticamente"/>
                    <pic:cNvPicPr/>
                  </pic:nvPicPr>
                  <pic:blipFill>
                    <a:blip r:embed="rId26"/>
                    <a:stretch>
                      <a:fillRect/>
                    </a:stretch>
                  </pic:blipFill>
                  <pic:spPr>
                    <a:xfrm>
                      <a:off x="0" y="0"/>
                      <a:ext cx="4410691" cy="1438476"/>
                    </a:xfrm>
                    <a:prstGeom prst="rect">
                      <a:avLst/>
                    </a:prstGeom>
                  </pic:spPr>
                </pic:pic>
              </a:graphicData>
            </a:graphic>
          </wp:inline>
        </w:drawing>
      </w:r>
    </w:p>
    <w:p w:rsidR="0092148C" w:rsidP="00B73286" w:rsidRDefault="0092148C" w14:paraId="4F7778FF" w14:textId="5E0480F9">
      <w:pPr>
        <w:jc w:val="center"/>
        <w:rPr>
          <w:sz w:val="26"/>
          <w:szCs w:val="26"/>
        </w:rPr>
      </w:pPr>
      <w:r w:rsidRPr="0092148C">
        <w:rPr>
          <w:noProof/>
          <w:sz w:val="26"/>
          <w:szCs w:val="26"/>
        </w:rPr>
        <w:drawing>
          <wp:inline distT="0" distB="0" distL="0" distR="0" wp14:anchorId="6DD4ACFE" wp14:editId="202342C3">
            <wp:extent cx="4344006" cy="1581371"/>
            <wp:effectExtent l="0" t="0" r="0" b="0"/>
            <wp:docPr id="6921733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3309" name="Immagine 1" descr="Immagine che contiene testo, schermata, Carattere, numero&#10;&#10;Descrizione generata automaticamente"/>
                    <pic:cNvPicPr/>
                  </pic:nvPicPr>
                  <pic:blipFill>
                    <a:blip r:embed="rId27"/>
                    <a:stretch>
                      <a:fillRect/>
                    </a:stretch>
                  </pic:blipFill>
                  <pic:spPr>
                    <a:xfrm>
                      <a:off x="0" y="0"/>
                      <a:ext cx="4344006" cy="1581371"/>
                    </a:xfrm>
                    <a:prstGeom prst="rect">
                      <a:avLst/>
                    </a:prstGeom>
                  </pic:spPr>
                </pic:pic>
              </a:graphicData>
            </a:graphic>
          </wp:inline>
        </w:drawing>
      </w:r>
    </w:p>
    <w:p w:rsidR="0092148C" w:rsidP="00B73286" w:rsidRDefault="00345B60" w14:paraId="362307D0" w14:textId="2FB8FBB7">
      <w:pPr>
        <w:jc w:val="center"/>
        <w:rPr>
          <w:sz w:val="26"/>
          <w:szCs w:val="26"/>
        </w:rPr>
      </w:pPr>
      <w:r w:rsidRPr="00345B60">
        <w:rPr>
          <w:noProof/>
          <w:sz w:val="26"/>
          <w:szCs w:val="26"/>
        </w:rPr>
        <w:drawing>
          <wp:inline distT="0" distB="0" distL="0" distR="0" wp14:anchorId="669D79BD" wp14:editId="337B9BCF">
            <wp:extent cx="4391638" cy="1810003"/>
            <wp:effectExtent l="0" t="0" r="0" b="0"/>
            <wp:docPr id="13495375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7572" name="Immagine 1" descr="Immagine che contiene testo, schermata, Carattere, numero&#10;&#10;Descrizione generata automaticamente"/>
                    <pic:cNvPicPr/>
                  </pic:nvPicPr>
                  <pic:blipFill>
                    <a:blip r:embed="rId28"/>
                    <a:stretch>
                      <a:fillRect/>
                    </a:stretch>
                  </pic:blipFill>
                  <pic:spPr>
                    <a:xfrm>
                      <a:off x="0" y="0"/>
                      <a:ext cx="4391638" cy="1810003"/>
                    </a:xfrm>
                    <a:prstGeom prst="rect">
                      <a:avLst/>
                    </a:prstGeom>
                  </pic:spPr>
                </pic:pic>
              </a:graphicData>
            </a:graphic>
          </wp:inline>
        </w:drawing>
      </w:r>
    </w:p>
    <w:p w:rsidR="00345B60" w:rsidP="00B73286" w:rsidRDefault="00345B60" w14:paraId="4B66B76A" w14:textId="7AED3F1C">
      <w:pPr>
        <w:jc w:val="center"/>
        <w:rPr>
          <w:sz w:val="26"/>
          <w:szCs w:val="26"/>
        </w:rPr>
      </w:pPr>
      <w:r w:rsidRPr="00345B60">
        <w:rPr>
          <w:noProof/>
          <w:sz w:val="26"/>
          <w:szCs w:val="26"/>
        </w:rPr>
        <w:drawing>
          <wp:inline distT="0" distB="0" distL="0" distR="0" wp14:anchorId="7A9B0363" wp14:editId="2CC913D4">
            <wp:extent cx="4486275" cy="1375410"/>
            <wp:effectExtent l="0" t="0" r="9525" b="0"/>
            <wp:docPr id="1540948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48600" name="Immagine 1" descr="Immagine che contiene testo, schermata, Carattere, numero&#10;&#10;Descrizione generata automaticamente"/>
                    <pic:cNvPicPr/>
                  </pic:nvPicPr>
                  <pic:blipFill rotWithShape="1">
                    <a:blip r:embed="rId29"/>
                    <a:srcRect l="842" t="8607" r="-1"/>
                    <a:stretch/>
                  </pic:blipFill>
                  <pic:spPr bwMode="auto">
                    <a:xfrm>
                      <a:off x="0" y="0"/>
                      <a:ext cx="4486901" cy="1375602"/>
                    </a:xfrm>
                    <a:prstGeom prst="rect">
                      <a:avLst/>
                    </a:prstGeom>
                    <a:ln>
                      <a:noFill/>
                    </a:ln>
                    <a:extLst>
                      <a:ext uri="{53640926-AAD7-44D8-BBD7-CCE9431645EC}">
                        <a14:shadowObscured xmlns:a14="http://schemas.microsoft.com/office/drawing/2010/main"/>
                      </a:ext>
                    </a:extLst>
                  </pic:spPr>
                </pic:pic>
              </a:graphicData>
            </a:graphic>
          </wp:inline>
        </w:drawing>
      </w:r>
    </w:p>
    <w:p w:rsidR="00944811" w:rsidP="00B73286" w:rsidRDefault="00714C9F" w14:paraId="6EE331AF" w14:textId="4544C90C">
      <w:pPr>
        <w:jc w:val="center"/>
        <w:rPr>
          <w:sz w:val="26"/>
          <w:szCs w:val="26"/>
        </w:rPr>
      </w:pPr>
      <w:r w:rsidRPr="00714C9F">
        <w:rPr>
          <w:noProof/>
          <w:sz w:val="26"/>
          <w:szCs w:val="26"/>
        </w:rPr>
        <w:drawing>
          <wp:inline distT="0" distB="0" distL="0" distR="0" wp14:anchorId="7AE1ABB8" wp14:editId="7966EE5B">
            <wp:extent cx="4518660" cy="1552575"/>
            <wp:effectExtent l="0" t="0" r="0" b="9525"/>
            <wp:docPr id="52928305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3056" name="Immagine 1" descr="Immagine che contiene testo, schermata, Carattere, numero&#10;&#10;Descrizione generata automaticamente"/>
                    <pic:cNvPicPr/>
                  </pic:nvPicPr>
                  <pic:blipFill rotWithShape="1">
                    <a:blip r:embed="rId30"/>
                    <a:srcRect r="7525"/>
                    <a:stretch/>
                  </pic:blipFill>
                  <pic:spPr bwMode="auto">
                    <a:xfrm>
                      <a:off x="0" y="0"/>
                      <a:ext cx="4519292" cy="1552792"/>
                    </a:xfrm>
                    <a:prstGeom prst="rect">
                      <a:avLst/>
                    </a:prstGeom>
                    <a:ln>
                      <a:noFill/>
                    </a:ln>
                    <a:extLst>
                      <a:ext uri="{53640926-AAD7-44D8-BBD7-CCE9431645EC}">
                        <a14:shadowObscured xmlns:a14="http://schemas.microsoft.com/office/drawing/2010/main"/>
                      </a:ext>
                    </a:extLst>
                  </pic:spPr>
                </pic:pic>
              </a:graphicData>
            </a:graphic>
          </wp:inline>
        </w:drawing>
      </w:r>
    </w:p>
    <w:p w:rsidR="00714C9F" w:rsidP="00B73286" w:rsidRDefault="003B0EC9" w14:paraId="47A5B80C" w14:textId="6BEDC841">
      <w:pPr>
        <w:jc w:val="center"/>
        <w:rPr>
          <w:sz w:val="26"/>
          <w:szCs w:val="26"/>
        </w:rPr>
      </w:pPr>
      <w:r w:rsidRPr="003B0EC9">
        <w:rPr>
          <w:noProof/>
          <w:sz w:val="26"/>
          <w:szCs w:val="26"/>
        </w:rPr>
        <w:lastRenderedPageBreak/>
        <w:drawing>
          <wp:inline distT="0" distB="0" distL="0" distR="0" wp14:anchorId="1C2850B0" wp14:editId="2490D766">
            <wp:extent cx="4069080" cy="1590675"/>
            <wp:effectExtent l="0" t="0" r="7620" b="9525"/>
            <wp:docPr id="11947616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61615" name="Immagine 1" descr="Immagine che contiene testo, schermata, Carattere, numero&#10;&#10;Descrizione generata automaticamente"/>
                    <pic:cNvPicPr/>
                  </pic:nvPicPr>
                  <pic:blipFill rotWithShape="1">
                    <a:blip r:embed="rId31"/>
                    <a:srcRect r="12816"/>
                    <a:stretch/>
                  </pic:blipFill>
                  <pic:spPr bwMode="auto">
                    <a:xfrm>
                      <a:off x="0" y="0"/>
                      <a:ext cx="4069648" cy="1590897"/>
                    </a:xfrm>
                    <a:prstGeom prst="rect">
                      <a:avLst/>
                    </a:prstGeom>
                    <a:ln>
                      <a:noFill/>
                    </a:ln>
                    <a:extLst>
                      <a:ext uri="{53640926-AAD7-44D8-BBD7-CCE9431645EC}">
                        <a14:shadowObscured xmlns:a14="http://schemas.microsoft.com/office/drawing/2010/main"/>
                      </a:ext>
                    </a:extLst>
                  </pic:spPr>
                </pic:pic>
              </a:graphicData>
            </a:graphic>
          </wp:inline>
        </w:drawing>
      </w:r>
    </w:p>
    <w:p w:rsidR="003B0EC9" w:rsidP="00DB1B96" w:rsidRDefault="2F9256A0" w14:paraId="2DD1519B" w14:textId="7BBA2542">
      <w:pPr>
        <w:jc w:val="center"/>
        <w:rPr>
          <w:i/>
          <w:sz w:val="26"/>
          <w:szCs w:val="26"/>
        </w:rPr>
      </w:pPr>
      <w:r w:rsidRPr="1BF1EAEF">
        <w:rPr>
          <w:i/>
          <w:sz w:val="24"/>
          <w:szCs w:val="24"/>
        </w:rPr>
        <w:t>Figura</w:t>
      </w:r>
      <w:r w:rsidRPr="1BF1EAEF" w:rsidR="0076384D">
        <w:rPr>
          <w:i/>
          <w:sz w:val="24"/>
          <w:szCs w:val="24"/>
        </w:rPr>
        <w:t xml:space="preserve"> 2.</w:t>
      </w:r>
      <w:r w:rsidRPr="1BF1EAEF" w:rsidR="00B82F67">
        <w:rPr>
          <w:i/>
          <w:sz w:val="24"/>
          <w:szCs w:val="24"/>
        </w:rPr>
        <w:t>4</w:t>
      </w:r>
      <w:r w:rsidRPr="1BF1EAEF" w:rsidR="00DB1B96">
        <w:rPr>
          <w:i/>
          <w:sz w:val="24"/>
          <w:szCs w:val="24"/>
        </w:rPr>
        <w:t>: Matrici rappresentative del</w:t>
      </w:r>
      <w:r w:rsidRPr="1BF1EAEF" w:rsidR="0076384D">
        <w:rPr>
          <w:i/>
          <w:sz w:val="24"/>
          <w:szCs w:val="24"/>
        </w:rPr>
        <w:t xml:space="preserve"> CLUSTER 1</w:t>
      </w:r>
    </w:p>
    <w:p w:rsidR="00A42E56" w:rsidP="1BF1EAEF" w:rsidRDefault="00A42E56" w14:paraId="4AECE088" w14:textId="77777777">
      <w:pPr>
        <w:jc w:val="both"/>
        <w:rPr>
          <w:sz w:val="26"/>
          <w:szCs w:val="26"/>
        </w:rPr>
      </w:pPr>
    </w:p>
    <w:p w:rsidR="00C34A32" w:rsidP="1BF1EAEF" w:rsidRDefault="6DB31E20" w14:paraId="2CC31D0A" w14:textId="7CD322D9">
      <w:pPr>
        <w:jc w:val="both"/>
        <w:rPr>
          <w:sz w:val="26"/>
          <w:szCs w:val="26"/>
        </w:rPr>
      </w:pPr>
      <w:r w:rsidRPr="730A2080">
        <w:rPr>
          <w:sz w:val="26"/>
          <w:szCs w:val="26"/>
        </w:rPr>
        <w:t xml:space="preserve">Si </w:t>
      </w:r>
      <w:r w:rsidRPr="730A2080" w:rsidR="4132374B">
        <w:rPr>
          <w:sz w:val="26"/>
          <w:szCs w:val="26"/>
        </w:rPr>
        <w:t xml:space="preserve">può notare come </w:t>
      </w:r>
      <w:r w:rsidRPr="730A2080" w:rsidR="50463AD3">
        <w:rPr>
          <w:sz w:val="26"/>
          <w:szCs w:val="26"/>
        </w:rPr>
        <w:t xml:space="preserve">i </w:t>
      </w:r>
      <w:r w:rsidRPr="730A2080" w:rsidR="19649EF0">
        <w:rPr>
          <w:sz w:val="26"/>
          <w:szCs w:val="26"/>
        </w:rPr>
        <w:t>giudizi</w:t>
      </w:r>
      <w:r w:rsidRPr="730A2080" w:rsidR="50463AD3">
        <w:rPr>
          <w:sz w:val="26"/>
          <w:szCs w:val="26"/>
        </w:rPr>
        <w:t xml:space="preserve"> </w:t>
      </w:r>
      <w:r w:rsidRPr="730A2080" w:rsidR="6A97E21D">
        <w:rPr>
          <w:sz w:val="26"/>
          <w:szCs w:val="26"/>
        </w:rPr>
        <w:t>dei vari intervistati sono molto simili tra loro,</w:t>
      </w:r>
      <w:r w:rsidRPr="730A2080" w:rsidR="75036D49">
        <w:rPr>
          <w:sz w:val="26"/>
          <w:szCs w:val="26"/>
        </w:rPr>
        <w:t xml:space="preserve"> </w:t>
      </w:r>
      <w:r w:rsidRPr="730A2080" w:rsidR="6A97E21D">
        <w:rPr>
          <w:sz w:val="26"/>
          <w:szCs w:val="26"/>
        </w:rPr>
        <w:t xml:space="preserve">infatti </w:t>
      </w:r>
      <w:r w:rsidRPr="730A2080" w:rsidR="29BBA2DC">
        <w:rPr>
          <w:sz w:val="26"/>
          <w:szCs w:val="26"/>
        </w:rPr>
        <w:t xml:space="preserve">sono presenti </w:t>
      </w:r>
      <w:r w:rsidRPr="730A2080" w:rsidR="16E16D29">
        <w:rPr>
          <w:sz w:val="26"/>
          <w:szCs w:val="26"/>
        </w:rPr>
        <w:t xml:space="preserve">alcune </w:t>
      </w:r>
      <w:r w:rsidRPr="730A2080" w:rsidR="29BBA2DC">
        <w:rPr>
          <w:sz w:val="26"/>
          <w:szCs w:val="26"/>
        </w:rPr>
        <w:t xml:space="preserve">matrici del tutto </w:t>
      </w:r>
      <w:r w:rsidRPr="730A2080" w:rsidR="2032E80B">
        <w:rPr>
          <w:sz w:val="26"/>
          <w:szCs w:val="26"/>
        </w:rPr>
        <w:t>identiche.</w:t>
      </w:r>
      <w:r w:rsidRPr="730A2080" w:rsidR="29BBA2DC">
        <w:rPr>
          <w:sz w:val="26"/>
          <w:szCs w:val="26"/>
        </w:rPr>
        <w:t xml:space="preserve"> Per questa motivazione nel calcolo dell’indice di similarità, </w:t>
      </w:r>
      <w:r w:rsidRPr="730A2080" w:rsidR="16E16D29">
        <w:rPr>
          <w:sz w:val="26"/>
          <w:szCs w:val="26"/>
        </w:rPr>
        <w:t>calcolato</w:t>
      </w:r>
      <w:r w:rsidRPr="730A2080" w:rsidR="224794DA">
        <w:rPr>
          <w:sz w:val="26"/>
          <w:szCs w:val="26"/>
        </w:rPr>
        <w:t xml:space="preserve"> per v</w:t>
      </w:r>
      <w:r w:rsidRPr="730A2080" w:rsidR="4132374B">
        <w:rPr>
          <w:sz w:val="26"/>
          <w:szCs w:val="26"/>
        </w:rPr>
        <w:t>erificare</w:t>
      </w:r>
      <w:r w:rsidRPr="730A2080" w:rsidR="224794DA">
        <w:rPr>
          <w:sz w:val="26"/>
          <w:szCs w:val="26"/>
        </w:rPr>
        <w:t xml:space="preserve"> se le matrici sono aggregabili tra loro, </w:t>
      </w:r>
      <w:r w:rsidRPr="730A2080" w:rsidR="1CC15668">
        <w:rPr>
          <w:sz w:val="26"/>
          <w:szCs w:val="26"/>
        </w:rPr>
        <w:t xml:space="preserve">non terremo conto </w:t>
      </w:r>
      <w:r w:rsidRPr="730A2080" w:rsidR="033D6BA7">
        <w:rPr>
          <w:sz w:val="26"/>
          <w:szCs w:val="26"/>
        </w:rPr>
        <w:t xml:space="preserve">di queste matrici doppie. </w:t>
      </w:r>
    </w:p>
    <w:p w:rsidR="008D589C" w:rsidP="1BF1EAEF" w:rsidRDefault="00710C45" w14:paraId="529C5487" w14:textId="779BA4B1">
      <w:pPr>
        <w:spacing w:after="0"/>
        <w:jc w:val="both"/>
        <w:rPr>
          <w:sz w:val="26"/>
          <w:szCs w:val="26"/>
        </w:rPr>
      </w:pPr>
      <w:r>
        <w:rPr>
          <w:sz w:val="26"/>
          <w:szCs w:val="26"/>
        </w:rPr>
        <w:t>Le matrici che andremo a considerare al fine del calcolo dell’indice sono: A,</w:t>
      </w:r>
      <w:r w:rsidRPr="2F9256A0" w:rsidR="2F9256A0">
        <w:rPr>
          <w:sz w:val="26"/>
          <w:szCs w:val="26"/>
        </w:rPr>
        <w:t xml:space="preserve"> </w:t>
      </w:r>
      <w:r>
        <w:rPr>
          <w:sz w:val="26"/>
          <w:szCs w:val="26"/>
        </w:rPr>
        <w:t>B</w:t>
      </w:r>
      <w:r w:rsidR="00856814">
        <w:rPr>
          <w:sz w:val="26"/>
          <w:szCs w:val="26"/>
        </w:rPr>
        <w:t xml:space="preserve"> e C.</w:t>
      </w:r>
    </w:p>
    <w:p w:rsidR="008D589C" w:rsidP="1BF1EAEF" w:rsidRDefault="008D589C" w14:paraId="28CFF659" w14:textId="0DE3E503">
      <w:pPr>
        <w:spacing w:after="0"/>
        <w:jc w:val="both"/>
        <w:rPr>
          <w:sz w:val="26"/>
          <w:szCs w:val="26"/>
        </w:rPr>
      </w:pPr>
      <w:r>
        <w:rPr>
          <w:sz w:val="26"/>
          <w:szCs w:val="26"/>
        </w:rPr>
        <w:t xml:space="preserve">Si riporta, di seguito, una tabella che </w:t>
      </w:r>
      <w:r w:rsidR="007818C9">
        <w:rPr>
          <w:sz w:val="26"/>
          <w:szCs w:val="26"/>
        </w:rPr>
        <w:t>e</w:t>
      </w:r>
      <w:r w:rsidR="003A5721">
        <w:rPr>
          <w:sz w:val="26"/>
          <w:szCs w:val="26"/>
        </w:rPr>
        <w:t>sprime il valore dell’</w:t>
      </w:r>
      <w:r w:rsidRPr="4E0C22F4" w:rsidR="003A5721">
        <w:rPr>
          <w:b/>
          <w:sz w:val="26"/>
          <w:szCs w:val="26"/>
        </w:rPr>
        <w:t xml:space="preserve">indice </w:t>
      </w:r>
      <w:r w:rsidRPr="5F29DDD2" w:rsidR="5F29DDD2">
        <w:rPr>
          <w:b/>
          <w:bCs/>
          <w:sz w:val="26"/>
          <w:szCs w:val="26"/>
        </w:rPr>
        <w:t>di similarità (SI)</w:t>
      </w:r>
      <w:r w:rsidR="003A5721">
        <w:rPr>
          <w:sz w:val="26"/>
          <w:szCs w:val="26"/>
        </w:rPr>
        <w:t xml:space="preserve"> tra le tre matrici. </w:t>
      </w:r>
    </w:p>
    <w:p w:rsidR="00DB1B96" w:rsidP="008D589C" w:rsidRDefault="00DB1B96" w14:paraId="45D8625E" w14:textId="77777777">
      <w:pPr>
        <w:spacing w:after="0"/>
        <w:rPr>
          <w:sz w:val="26"/>
          <w:szCs w:val="26"/>
        </w:rPr>
      </w:pPr>
    </w:p>
    <w:tbl>
      <w:tblPr>
        <w:tblStyle w:val="Grigliatabella"/>
        <w:tblW w:w="0" w:type="auto"/>
        <w:jc w:val="center"/>
        <w:tblLook w:val="04A0" w:firstRow="1" w:lastRow="0" w:firstColumn="1" w:lastColumn="0" w:noHBand="0" w:noVBand="1"/>
      </w:tblPr>
      <w:tblGrid>
        <w:gridCol w:w="1413"/>
        <w:gridCol w:w="1736"/>
      </w:tblGrid>
      <w:tr w:rsidR="007818C9" w:rsidTr="00160294" w14:paraId="6C585A8E" w14:textId="77777777">
        <w:trPr>
          <w:trHeight w:val="300"/>
          <w:jc w:val="center"/>
        </w:trPr>
        <w:tc>
          <w:tcPr>
            <w:tcW w:w="1413" w:type="dxa"/>
            <w:tcBorders>
              <w:right w:val="single" w:color="auto" w:sz="4" w:space="0"/>
            </w:tcBorders>
          </w:tcPr>
          <w:p w:rsidR="007818C9" w:rsidRDefault="007818C9" w14:paraId="68CBB2F9" w14:textId="4F1FBD50">
            <w:pPr>
              <w:rPr>
                <w:b/>
                <w:bCs/>
                <w:sz w:val="26"/>
                <w:szCs w:val="26"/>
              </w:rPr>
            </w:pPr>
            <w:r>
              <w:rPr>
                <w:b/>
                <w:bCs/>
                <w:sz w:val="26"/>
                <w:szCs w:val="26"/>
              </w:rPr>
              <w:t xml:space="preserve">Matrici </w:t>
            </w:r>
          </w:p>
        </w:tc>
        <w:tc>
          <w:tcPr>
            <w:tcW w:w="1736" w:type="dxa"/>
            <w:tcBorders>
              <w:left w:val="single" w:color="auto" w:sz="4" w:space="0"/>
            </w:tcBorders>
          </w:tcPr>
          <w:p w:rsidRPr="007818C9" w:rsidR="007818C9" w:rsidRDefault="007818C9" w14:paraId="699DF8A2" w14:textId="331A61DA">
            <w:pPr>
              <w:rPr>
                <w:b/>
                <w:bCs/>
                <w:sz w:val="26"/>
                <w:szCs w:val="26"/>
              </w:rPr>
            </w:pPr>
            <w:r w:rsidRPr="007818C9">
              <w:rPr>
                <w:b/>
                <w:bCs/>
                <w:sz w:val="26"/>
                <w:szCs w:val="26"/>
              </w:rPr>
              <w:t>SI</w:t>
            </w:r>
          </w:p>
        </w:tc>
      </w:tr>
      <w:tr w:rsidR="007818C9" w:rsidTr="00160294" w14:paraId="38D6FA73" w14:textId="77777777">
        <w:trPr>
          <w:trHeight w:val="300"/>
          <w:jc w:val="center"/>
        </w:trPr>
        <w:tc>
          <w:tcPr>
            <w:tcW w:w="1413" w:type="dxa"/>
          </w:tcPr>
          <w:p w:rsidR="007818C9" w:rsidRDefault="007818C9" w14:paraId="1496F585" w14:textId="77777777">
            <w:pPr>
              <w:rPr>
                <w:sz w:val="26"/>
                <w:szCs w:val="26"/>
              </w:rPr>
            </w:pPr>
            <w:r w:rsidRPr="628618E6">
              <w:rPr>
                <w:sz w:val="26"/>
                <w:szCs w:val="26"/>
              </w:rPr>
              <w:t>A e B</w:t>
            </w:r>
          </w:p>
        </w:tc>
        <w:tc>
          <w:tcPr>
            <w:tcW w:w="1736" w:type="dxa"/>
          </w:tcPr>
          <w:p w:rsidR="007818C9" w:rsidRDefault="007818C9" w14:paraId="7E55B393" w14:textId="77777777">
            <w:pPr>
              <w:rPr>
                <w:sz w:val="26"/>
                <w:szCs w:val="26"/>
              </w:rPr>
            </w:pPr>
            <w:r w:rsidRPr="628618E6">
              <w:rPr>
                <w:sz w:val="26"/>
                <w:szCs w:val="26"/>
              </w:rPr>
              <w:t>1.</w:t>
            </w:r>
            <w:r w:rsidRPr="2022C0DF">
              <w:rPr>
                <w:sz w:val="26"/>
                <w:szCs w:val="26"/>
              </w:rPr>
              <w:t>018</w:t>
            </w:r>
          </w:p>
        </w:tc>
      </w:tr>
      <w:tr w:rsidR="007818C9" w:rsidTr="00160294" w14:paraId="28E729DE" w14:textId="77777777">
        <w:trPr>
          <w:trHeight w:val="300"/>
          <w:jc w:val="center"/>
        </w:trPr>
        <w:tc>
          <w:tcPr>
            <w:tcW w:w="1413" w:type="dxa"/>
          </w:tcPr>
          <w:p w:rsidR="007818C9" w:rsidRDefault="007818C9" w14:paraId="2A52E4EC" w14:textId="77777777">
            <w:pPr>
              <w:rPr>
                <w:sz w:val="26"/>
                <w:szCs w:val="26"/>
              </w:rPr>
            </w:pPr>
            <w:r w:rsidRPr="628618E6">
              <w:rPr>
                <w:sz w:val="26"/>
                <w:szCs w:val="26"/>
              </w:rPr>
              <w:t>A e C</w:t>
            </w:r>
          </w:p>
        </w:tc>
        <w:tc>
          <w:tcPr>
            <w:tcW w:w="1736" w:type="dxa"/>
          </w:tcPr>
          <w:p w:rsidR="007818C9" w:rsidRDefault="007818C9" w14:paraId="4924EEBA" w14:textId="77777777">
            <w:pPr>
              <w:rPr>
                <w:sz w:val="26"/>
                <w:szCs w:val="26"/>
              </w:rPr>
            </w:pPr>
            <w:r w:rsidRPr="628618E6">
              <w:rPr>
                <w:sz w:val="26"/>
                <w:szCs w:val="26"/>
              </w:rPr>
              <w:t>1.</w:t>
            </w:r>
            <w:r w:rsidRPr="2022C0DF">
              <w:rPr>
                <w:sz w:val="26"/>
                <w:szCs w:val="26"/>
              </w:rPr>
              <w:t>067</w:t>
            </w:r>
          </w:p>
        </w:tc>
      </w:tr>
      <w:tr w:rsidR="007818C9" w:rsidTr="00160294" w14:paraId="4B3701A5" w14:textId="77777777">
        <w:trPr>
          <w:trHeight w:val="300"/>
          <w:jc w:val="center"/>
        </w:trPr>
        <w:tc>
          <w:tcPr>
            <w:tcW w:w="1413" w:type="dxa"/>
          </w:tcPr>
          <w:p w:rsidR="007818C9" w:rsidRDefault="007818C9" w14:paraId="473DEA63" w14:textId="77777777">
            <w:pPr>
              <w:rPr>
                <w:sz w:val="26"/>
                <w:szCs w:val="26"/>
              </w:rPr>
            </w:pPr>
            <w:r w:rsidRPr="628618E6">
              <w:rPr>
                <w:sz w:val="26"/>
                <w:szCs w:val="26"/>
              </w:rPr>
              <w:t>B e C</w:t>
            </w:r>
          </w:p>
        </w:tc>
        <w:tc>
          <w:tcPr>
            <w:tcW w:w="1736" w:type="dxa"/>
          </w:tcPr>
          <w:p w:rsidR="007818C9" w:rsidRDefault="007818C9" w14:paraId="2D55AF68" w14:textId="77777777">
            <w:pPr>
              <w:rPr>
                <w:sz w:val="26"/>
                <w:szCs w:val="26"/>
              </w:rPr>
            </w:pPr>
            <w:r w:rsidRPr="628618E6">
              <w:rPr>
                <w:sz w:val="26"/>
                <w:szCs w:val="26"/>
              </w:rPr>
              <w:t>1.</w:t>
            </w:r>
            <w:r w:rsidRPr="2022C0DF">
              <w:rPr>
                <w:sz w:val="26"/>
                <w:szCs w:val="26"/>
              </w:rPr>
              <w:t>05</w:t>
            </w:r>
          </w:p>
        </w:tc>
      </w:tr>
    </w:tbl>
    <w:p w:rsidR="003A5721" w:rsidP="008D589C" w:rsidRDefault="003A5721" w14:paraId="4012F826" w14:textId="77777777">
      <w:pPr>
        <w:spacing w:after="0"/>
        <w:rPr>
          <w:sz w:val="26"/>
          <w:szCs w:val="26"/>
        </w:rPr>
      </w:pPr>
    </w:p>
    <w:p w:rsidR="007818C9" w:rsidP="1BF1EAEF" w:rsidRDefault="75B31DAE" w14:paraId="61DDE424" w14:textId="00E842C4">
      <w:pPr>
        <w:spacing w:after="0"/>
        <w:jc w:val="both"/>
        <w:rPr>
          <w:sz w:val="26"/>
          <w:szCs w:val="26"/>
        </w:rPr>
      </w:pPr>
      <w:r w:rsidRPr="730A2080">
        <w:rPr>
          <w:sz w:val="26"/>
          <w:szCs w:val="26"/>
        </w:rPr>
        <w:t>Essendo</w:t>
      </w:r>
      <w:r w:rsidRPr="3309A262" w:rsidR="38FCC8D0">
        <w:rPr>
          <w:sz w:val="26"/>
          <w:szCs w:val="26"/>
        </w:rPr>
        <w:t xml:space="preserve"> l’indice</w:t>
      </w:r>
      <w:r w:rsidRPr="730A2080">
        <w:rPr>
          <w:sz w:val="26"/>
          <w:szCs w:val="26"/>
        </w:rPr>
        <w:t xml:space="preserve"> SI </w:t>
      </w:r>
      <w:r w:rsidRPr="730A2080" w:rsidR="0E5B7FC5">
        <w:rPr>
          <w:sz w:val="26"/>
          <w:szCs w:val="26"/>
        </w:rPr>
        <w:t>&lt;</w:t>
      </w:r>
      <w:r w:rsidRPr="730A2080">
        <w:rPr>
          <w:sz w:val="26"/>
          <w:szCs w:val="26"/>
        </w:rPr>
        <w:t xml:space="preserve"> 1.067 (valore di riferimento per le matrici 4x4) </w:t>
      </w:r>
      <w:r w:rsidRPr="730A2080" w:rsidR="1D15B8F9">
        <w:rPr>
          <w:sz w:val="26"/>
          <w:szCs w:val="26"/>
        </w:rPr>
        <w:t>si</w:t>
      </w:r>
      <w:r w:rsidRPr="730A2080">
        <w:rPr>
          <w:sz w:val="26"/>
          <w:szCs w:val="26"/>
        </w:rPr>
        <w:t xml:space="preserve"> afferma che le matrici sono</w:t>
      </w:r>
      <w:r w:rsidRPr="730A2080" w:rsidR="32DF00ED">
        <w:rPr>
          <w:sz w:val="26"/>
          <w:szCs w:val="26"/>
        </w:rPr>
        <w:t xml:space="preserve"> simili e quindi</w:t>
      </w:r>
      <w:r w:rsidRPr="730A2080">
        <w:rPr>
          <w:sz w:val="26"/>
          <w:szCs w:val="26"/>
        </w:rPr>
        <w:t xml:space="preserve"> aggregabili. </w:t>
      </w:r>
    </w:p>
    <w:p w:rsidR="00304526" w:rsidP="1BF1EAEF" w:rsidRDefault="00B204EB" w14:paraId="5AB38268" w14:textId="15EDF7BC">
      <w:pPr>
        <w:spacing w:after="0"/>
        <w:jc w:val="both"/>
        <w:rPr>
          <w:sz w:val="26"/>
          <w:szCs w:val="26"/>
        </w:rPr>
      </w:pPr>
      <w:r>
        <w:rPr>
          <w:sz w:val="26"/>
          <w:szCs w:val="26"/>
        </w:rPr>
        <w:t>Si proce</w:t>
      </w:r>
      <w:r w:rsidR="00337BEC">
        <w:rPr>
          <w:sz w:val="26"/>
          <w:szCs w:val="26"/>
        </w:rPr>
        <w:t>de</w:t>
      </w:r>
      <w:r w:rsidR="00304526">
        <w:rPr>
          <w:sz w:val="26"/>
          <w:szCs w:val="26"/>
        </w:rPr>
        <w:t xml:space="preserve"> quindi con il calcolo della matrice aggregata </w:t>
      </w:r>
      <w:r w:rsidR="00A470C2">
        <w:rPr>
          <w:sz w:val="26"/>
          <w:szCs w:val="26"/>
        </w:rPr>
        <w:t xml:space="preserve">rappresentativa dei giudizi del CLUSTER 1, calcolata tramite la media geometrica. </w:t>
      </w:r>
    </w:p>
    <w:p w:rsidR="0012238B" w:rsidP="008D589C" w:rsidRDefault="0012238B" w14:paraId="6F7F3C28" w14:textId="77777777">
      <w:pPr>
        <w:spacing w:after="0"/>
        <w:rPr>
          <w:sz w:val="26"/>
          <w:szCs w:val="26"/>
        </w:rPr>
      </w:pPr>
    </w:p>
    <w:p w:rsidR="00A470C2" w:rsidP="003B29A2" w:rsidRDefault="003B29A2" w14:paraId="3A66D3A7" w14:textId="5B1B2FC8">
      <w:pPr>
        <w:spacing w:after="0"/>
        <w:jc w:val="center"/>
        <w:rPr>
          <w:sz w:val="26"/>
          <w:szCs w:val="26"/>
        </w:rPr>
      </w:pPr>
      <w:r>
        <w:rPr>
          <w:noProof/>
          <w:sz w:val="26"/>
          <w:szCs w:val="26"/>
        </w:rPr>
        <w:drawing>
          <wp:inline distT="0" distB="0" distL="0" distR="0" wp14:anchorId="3D04F169" wp14:editId="1A834660">
            <wp:extent cx="4282440" cy="1743075"/>
            <wp:effectExtent l="0" t="0" r="3810" b="9525"/>
            <wp:docPr id="496380535" name="Immagine 2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0535" name="Immagine 22" descr="Immagine che contiene testo, schermata, Carattere, numero&#10;&#10;Descrizione generata automa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t="66545" r="20000"/>
                    <a:stretch/>
                  </pic:blipFill>
                  <pic:spPr bwMode="auto">
                    <a:xfrm>
                      <a:off x="0" y="0"/>
                      <a:ext cx="4282440"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3B29A2" w:rsidP="003B29A2" w:rsidRDefault="003B29A2" w14:paraId="643105D4" w14:textId="5A13649D">
      <w:pPr>
        <w:spacing w:after="0"/>
        <w:jc w:val="center"/>
        <w:rPr>
          <w:i/>
          <w:sz w:val="24"/>
          <w:szCs w:val="24"/>
        </w:rPr>
      </w:pPr>
      <w:r w:rsidRPr="1BF1EAEF">
        <w:rPr>
          <w:i/>
          <w:sz w:val="24"/>
          <w:szCs w:val="24"/>
        </w:rPr>
        <w:t>Figura 2.5 – Matrice aggregata CLUSTER 1</w:t>
      </w:r>
    </w:p>
    <w:p w:rsidR="00DD2584" w:rsidP="003B29A2" w:rsidRDefault="00DD2584" w14:paraId="0ADF3ED9" w14:textId="77777777">
      <w:pPr>
        <w:spacing w:after="0"/>
        <w:rPr>
          <w:sz w:val="26"/>
          <w:szCs w:val="26"/>
        </w:rPr>
      </w:pPr>
    </w:p>
    <w:p w:rsidR="003B29A2" w:rsidP="003B29A2" w:rsidRDefault="00337BEC" w14:paraId="07367E92" w14:textId="609DC92E">
      <w:pPr>
        <w:spacing w:after="0"/>
        <w:rPr>
          <w:sz w:val="26"/>
          <w:szCs w:val="26"/>
        </w:rPr>
      </w:pPr>
      <w:r>
        <w:rPr>
          <w:sz w:val="26"/>
          <w:szCs w:val="26"/>
        </w:rPr>
        <w:t>Successivamente si calcolano</w:t>
      </w:r>
      <w:r w:rsidR="003B29A2">
        <w:rPr>
          <w:sz w:val="26"/>
          <w:szCs w:val="26"/>
        </w:rPr>
        <w:t xml:space="preserve"> </w:t>
      </w:r>
      <w:r w:rsidR="00DD2584">
        <w:rPr>
          <w:sz w:val="26"/>
          <w:szCs w:val="26"/>
        </w:rPr>
        <w:t>gli autovalori e autovettori connessi a tale matrice</w:t>
      </w:r>
      <w:r w:rsidR="00234B33">
        <w:rPr>
          <w:sz w:val="26"/>
          <w:szCs w:val="26"/>
        </w:rPr>
        <w:t xml:space="preserve">: </w:t>
      </w:r>
    </w:p>
    <w:p w:rsidR="00234B33" w:rsidP="003B29A2" w:rsidRDefault="00234B33" w14:paraId="102BE706" w14:textId="77777777">
      <w:pPr>
        <w:spacing w:after="0"/>
        <w:rPr>
          <w:sz w:val="26"/>
          <w:szCs w:val="26"/>
        </w:rPr>
      </w:pPr>
    </w:p>
    <w:p w:rsidR="00DD2584" w:rsidP="00750F68" w:rsidRDefault="00750F68" w14:paraId="6D608A62" w14:textId="3DC66AD9">
      <w:pPr>
        <w:spacing w:after="0"/>
        <w:jc w:val="center"/>
        <w:rPr>
          <w:sz w:val="26"/>
          <w:szCs w:val="26"/>
        </w:rPr>
      </w:pPr>
      <w:r>
        <w:rPr>
          <w:noProof/>
          <w:sz w:val="26"/>
          <w:szCs w:val="26"/>
        </w:rPr>
        <w:lastRenderedPageBreak/>
        <w:drawing>
          <wp:inline distT="0" distB="0" distL="0" distR="0" wp14:anchorId="7FFDD594" wp14:editId="1AD493A4">
            <wp:extent cx="6120130" cy="2683971"/>
            <wp:effectExtent l="0" t="0" r="0" b="2540"/>
            <wp:docPr id="1363703245" name="Immagine 2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3245" name="Immagine 23" descr="Immagine che contiene testo, schermata, Carattere, numero&#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870" r="-1" b="46027"/>
                    <a:stretch/>
                  </pic:blipFill>
                  <pic:spPr bwMode="auto">
                    <a:xfrm>
                      <a:off x="0" y="0"/>
                      <a:ext cx="6120130" cy="2683971"/>
                    </a:xfrm>
                    <a:prstGeom prst="rect">
                      <a:avLst/>
                    </a:prstGeom>
                    <a:noFill/>
                    <a:ln>
                      <a:noFill/>
                    </a:ln>
                    <a:extLst>
                      <a:ext uri="{53640926-AAD7-44D8-BBD7-CCE9431645EC}">
                        <a14:shadowObscured xmlns:a14="http://schemas.microsoft.com/office/drawing/2010/main"/>
                      </a:ext>
                    </a:extLst>
                  </pic:spPr>
                </pic:pic>
              </a:graphicData>
            </a:graphic>
          </wp:inline>
        </w:drawing>
      </w:r>
    </w:p>
    <w:p w:rsidR="00750F68" w:rsidP="00750F68" w:rsidRDefault="00750F68" w14:paraId="305C9C22" w14:textId="520410D4">
      <w:pPr>
        <w:spacing w:after="0"/>
        <w:jc w:val="center"/>
        <w:rPr>
          <w:i/>
          <w:sz w:val="26"/>
          <w:szCs w:val="26"/>
        </w:rPr>
      </w:pPr>
      <w:r w:rsidRPr="1BF1EAEF">
        <w:rPr>
          <w:i/>
          <w:sz w:val="24"/>
          <w:szCs w:val="24"/>
        </w:rPr>
        <w:t>Figura 2.6 – Autovalori e autovettori connessi alla matrice aggregata del CLUSTER 1</w:t>
      </w:r>
    </w:p>
    <w:p w:rsidR="00234B33" w:rsidP="007818C9" w:rsidRDefault="00234B33" w14:paraId="12B9119E" w14:textId="77777777">
      <w:pPr>
        <w:rPr>
          <w:sz w:val="26"/>
          <w:szCs w:val="26"/>
        </w:rPr>
      </w:pPr>
    </w:p>
    <w:p w:rsidR="00F96027" w:rsidP="1BF1EAEF" w:rsidRDefault="00F96027" w14:paraId="7EF00D3D" w14:textId="194EC772">
      <w:pPr>
        <w:jc w:val="both"/>
        <w:rPr>
          <w:sz w:val="26"/>
          <w:szCs w:val="26"/>
        </w:rPr>
      </w:pPr>
      <w:r>
        <w:rPr>
          <w:sz w:val="26"/>
          <w:szCs w:val="26"/>
        </w:rPr>
        <w:t>Infine,</w:t>
      </w:r>
      <w:r w:rsidR="00234B33">
        <w:rPr>
          <w:sz w:val="26"/>
          <w:szCs w:val="26"/>
        </w:rPr>
        <w:t xml:space="preserve"> </w:t>
      </w:r>
      <w:r w:rsidR="00337BEC">
        <w:rPr>
          <w:sz w:val="26"/>
          <w:szCs w:val="26"/>
        </w:rPr>
        <w:t>si definisce</w:t>
      </w:r>
      <w:r w:rsidR="00234B33">
        <w:rPr>
          <w:sz w:val="26"/>
          <w:szCs w:val="26"/>
        </w:rPr>
        <w:t xml:space="preserve"> l’autovalore massimo e il suo corrispondente autovettore</w:t>
      </w:r>
      <w:r w:rsidR="000D28F3">
        <w:rPr>
          <w:sz w:val="26"/>
          <w:szCs w:val="26"/>
        </w:rPr>
        <w:t xml:space="preserve">. Quest’ultimo verrà normalizzato e </w:t>
      </w:r>
      <w:r w:rsidR="00CB2C2A">
        <w:rPr>
          <w:sz w:val="26"/>
          <w:szCs w:val="26"/>
        </w:rPr>
        <w:t>rappresenterà</w:t>
      </w:r>
      <w:r w:rsidR="000D28F3">
        <w:rPr>
          <w:sz w:val="26"/>
          <w:szCs w:val="26"/>
        </w:rPr>
        <w:t xml:space="preserve"> i pesi per</w:t>
      </w:r>
      <w:r w:rsidR="00CB2C2A">
        <w:rPr>
          <w:sz w:val="26"/>
          <w:szCs w:val="26"/>
        </w:rPr>
        <w:t xml:space="preserve"> ciascuna</w:t>
      </w:r>
      <w:r w:rsidR="000D28F3">
        <w:rPr>
          <w:sz w:val="26"/>
          <w:szCs w:val="26"/>
        </w:rPr>
        <w:t xml:space="preserve"> variabile.</w:t>
      </w:r>
    </w:p>
    <w:p w:rsidR="0012238B" w:rsidP="0012238B" w:rsidRDefault="00F96027" w14:paraId="738D6FC3" w14:textId="2C97A5A2">
      <w:pPr>
        <w:jc w:val="center"/>
        <w:rPr>
          <w:sz w:val="26"/>
          <w:szCs w:val="26"/>
        </w:rPr>
      </w:pPr>
      <w:r>
        <w:rPr>
          <w:noProof/>
          <w:sz w:val="26"/>
          <w:szCs w:val="26"/>
        </w:rPr>
        <w:drawing>
          <wp:inline distT="0" distB="0" distL="0" distR="0" wp14:anchorId="542EF7E8" wp14:editId="0B49E82F">
            <wp:extent cx="3238500" cy="2080260"/>
            <wp:effectExtent l="0" t="0" r="0" b="0"/>
            <wp:docPr id="203264674" name="Immagine 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674" name="Immagine 24" descr="Immagine che contiene testo, schermata, Carattere&#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r="23937" b="59779"/>
                    <a:stretch/>
                  </pic:blipFill>
                  <pic:spPr bwMode="auto">
                    <a:xfrm>
                      <a:off x="0" y="0"/>
                      <a:ext cx="3238500" cy="2080260"/>
                    </a:xfrm>
                    <a:prstGeom prst="rect">
                      <a:avLst/>
                    </a:prstGeom>
                    <a:noFill/>
                    <a:ln>
                      <a:noFill/>
                    </a:ln>
                    <a:extLst>
                      <a:ext uri="{53640926-AAD7-44D8-BBD7-CCE9431645EC}">
                        <a14:shadowObscured xmlns:a14="http://schemas.microsoft.com/office/drawing/2010/main"/>
                      </a:ext>
                    </a:extLst>
                  </pic:spPr>
                </pic:pic>
              </a:graphicData>
            </a:graphic>
          </wp:inline>
        </w:drawing>
      </w:r>
    </w:p>
    <w:p w:rsidR="000D28F3" w:rsidP="00F96027" w:rsidRDefault="00A1018A" w14:paraId="5299BD78" w14:textId="2EF5AD25">
      <w:pPr>
        <w:jc w:val="center"/>
        <w:rPr>
          <w:sz w:val="26"/>
          <w:szCs w:val="26"/>
        </w:rPr>
      </w:pPr>
      <w:r>
        <w:rPr>
          <w:noProof/>
          <w:sz w:val="26"/>
          <w:szCs w:val="26"/>
        </w:rPr>
        <w:drawing>
          <wp:inline distT="0" distB="0" distL="0" distR="0" wp14:anchorId="22001EF6" wp14:editId="458A7343">
            <wp:extent cx="3596640" cy="1392555"/>
            <wp:effectExtent l="0" t="0" r="3810" b="0"/>
            <wp:docPr id="488714103" name="Immagine 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4103" name="Immagine 25" descr="Immagine che contiene testo, schermata, Carattere&#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73076" r="15526"/>
                    <a:stretch/>
                  </pic:blipFill>
                  <pic:spPr bwMode="auto">
                    <a:xfrm>
                      <a:off x="0" y="0"/>
                      <a:ext cx="3596640" cy="1392555"/>
                    </a:xfrm>
                    <a:prstGeom prst="rect">
                      <a:avLst/>
                    </a:prstGeom>
                    <a:noFill/>
                    <a:ln>
                      <a:noFill/>
                    </a:ln>
                    <a:extLst>
                      <a:ext uri="{53640926-AAD7-44D8-BBD7-CCE9431645EC}">
                        <a14:shadowObscured xmlns:a14="http://schemas.microsoft.com/office/drawing/2010/main"/>
                      </a:ext>
                    </a:extLst>
                  </pic:spPr>
                </pic:pic>
              </a:graphicData>
            </a:graphic>
          </wp:inline>
        </w:drawing>
      </w:r>
    </w:p>
    <w:p w:rsidR="00F96027" w:rsidP="00F96027" w:rsidRDefault="00F96027" w14:paraId="3C57E22E" w14:textId="71ACD54B">
      <w:pPr>
        <w:jc w:val="center"/>
        <w:rPr>
          <w:i/>
          <w:sz w:val="24"/>
          <w:szCs w:val="24"/>
        </w:rPr>
      </w:pPr>
      <w:r w:rsidRPr="1BF1EAEF">
        <w:rPr>
          <w:i/>
          <w:sz w:val="24"/>
          <w:szCs w:val="24"/>
        </w:rPr>
        <w:t xml:space="preserve">Figura 2.7 </w:t>
      </w:r>
    </w:p>
    <w:p w:rsidR="4C82B38E" w:rsidP="1BF1EAEF" w:rsidRDefault="4C82B38E" w14:paraId="43960F2D" w14:textId="19D7E451">
      <w:pPr>
        <w:jc w:val="both"/>
        <w:rPr>
          <w:sz w:val="26"/>
          <w:szCs w:val="26"/>
        </w:rPr>
      </w:pPr>
      <w:r w:rsidRPr="1BF1EAEF">
        <w:rPr>
          <w:sz w:val="26"/>
          <w:szCs w:val="26"/>
        </w:rPr>
        <w:t>w1 = [0.603, 0.253, 0.101, 0.044]</w:t>
      </w:r>
    </w:p>
    <w:p w:rsidR="1BF1EAEF" w:rsidP="1BF1EAEF" w:rsidRDefault="1BF1EAEF" w14:paraId="5BF9478C" w14:textId="3FCF5377">
      <w:pPr>
        <w:rPr>
          <w:i/>
          <w:iCs/>
          <w:sz w:val="24"/>
          <w:szCs w:val="24"/>
        </w:rPr>
      </w:pPr>
    </w:p>
    <w:p w:rsidR="006A7D80" w:rsidP="1BF1EAEF" w:rsidRDefault="002328BC" w14:paraId="63269F65" w14:textId="14BEBE78">
      <w:pPr>
        <w:jc w:val="both"/>
        <w:rPr>
          <w:sz w:val="26"/>
          <w:szCs w:val="26"/>
        </w:rPr>
      </w:pPr>
      <w:r>
        <w:rPr>
          <w:sz w:val="26"/>
          <w:szCs w:val="26"/>
        </w:rPr>
        <w:t xml:space="preserve">Adesso </w:t>
      </w:r>
      <w:r w:rsidR="00403CB2">
        <w:rPr>
          <w:sz w:val="26"/>
          <w:szCs w:val="26"/>
        </w:rPr>
        <w:t>si ripete</w:t>
      </w:r>
      <w:r>
        <w:rPr>
          <w:sz w:val="26"/>
          <w:szCs w:val="26"/>
        </w:rPr>
        <w:t xml:space="preserve"> il procedimento per le due caratteristiche </w:t>
      </w:r>
      <w:r w:rsidRPr="1BF1EAEF" w:rsidR="2B08809E">
        <w:rPr>
          <w:sz w:val="26"/>
          <w:szCs w:val="26"/>
        </w:rPr>
        <w:t>“</w:t>
      </w:r>
      <w:r w:rsidRPr="1BF1EAEF" w:rsidR="2385EA09">
        <w:rPr>
          <w:sz w:val="26"/>
          <w:szCs w:val="26"/>
        </w:rPr>
        <w:t>A</w:t>
      </w:r>
      <w:r w:rsidRPr="1BF1EAEF" w:rsidR="60158E03">
        <w:rPr>
          <w:sz w:val="26"/>
          <w:szCs w:val="26"/>
        </w:rPr>
        <w:t>ffidabilità”</w:t>
      </w:r>
      <w:r>
        <w:rPr>
          <w:sz w:val="26"/>
          <w:szCs w:val="26"/>
        </w:rPr>
        <w:t xml:space="preserve"> e </w:t>
      </w:r>
      <w:r w:rsidRPr="1BF1EAEF" w:rsidR="304F9084">
        <w:rPr>
          <w:sz w:val="26"/>
          <w:szCs w:val="26"/>
        </w:rPr>
        <w:t>“</w:t>
      </w:r>
      <w:r w:rsidRPr="1BF1EAEF" w:rsidR="2385EA09">
        <w:rPr>
          <w:sz w:val="26"/>
          <w:szCs w:val="26"/>
        </w:rPr>
        <w:t>N</w:t>
      </w:r>
      <w:r w:rsidRPr="1BF1EAEF" w:rsidR="0037D4A9">
        <w:rPr>
          <w:sz w:val="26"/>
          <w:szCs w:val="26"/>
        </w:rPr>
        <w:t>otorietà”</w:t>
      </w:r>
      <w:r w:rsidRPr="1BF1EAEF" w:rsidR="02A6203A">
        <w:rPr>
          <w:sz w:val="26"/>
          <w:szCs w:val="26"/>
        </w:rPr>
        <w:t>,</w:t>
      </w:r>
      <w:r w:rsidR="006A7D80">
        <w:rPr>
          <w:sz w:val="26"/>
          <w:szCs w:val="26"/>
        </w:rPr>
        <w:t xml:space="preserve"> creando la matrice aggregata e ricavando i pesi.</w:t>
      </w:r>
    </w:p>
    <w:p w:rsidR="00F96027" w:rsidP="00EC6220" w:rsidRDefault="00EC6220" w14:paraId="4DACD907" w14:textId="03E348D7">
      <w:pPr>
        <w:jc w:val="center"/>
        <w:rPr>
          <w:sz w:val="26"/>
          <w:szCs w:val="26"/>
        </w:rPr>
      </w:pPr>
      <w:r w:rsidRPr="00EC6220">
        <w:rPr>
          <w:noProof/>
          <w:sz w:val="26"/>
          <w:szCs w:val="26"/>
        </w:rPr>
        <w:lastRenderedPageBreak/>
        <w:drawing>
          <wp:inline distT="0" distB="0" distL="0" distR="0" wp14:anchorId="39A190D5" wp14:editId="7E404D52">
            <wp:extent cx="2419688" cy="1009791"/>
            <wp:effectExtent l="0" t="0" r="0" b="0"/>
            <wp:docPr id="39393358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3581" name="Immagine 1" descr="Immagine che contiene testo, Carattere, schermata, bianco&#10;&#10;Descrizione generata automaticamente"/>
                    <pic:cNvPicPr/>
                  </pic:nvPicPr>
                  <pic:blipFill>
                    <a:blip r:embed="rId35"/>
                    <a:stretch>
                      <a:fillRect/>
                    </a:stretch>
                  </pic:blipFill>
                  <pic:spPr>
                    <a:xfrm>
                      <a:off x="0" y="0"/>
                      <a:ext cx="2419688" cy="1009791"/>
                    </a:xfrm>
                    <a:prstGeom prst="rect">
                      <a:avLst/>
                    </a:prstGeom>
                  </pic:spPr>
                </pic:pic>
              </a:graphicData>
            </a:graphic>
          </wp:inline>
        </w:drawing>
      </w:r>
    </w:p>
    <w:p w:rsidR="00EC6220" w:rsidP="00EC6220" w:rsidRDefault="00F07DC2" w14:paraId="36B2CFA6" w14:textId="604FE801">
      <w:pPr>
        <w:jc w:val="center"/>
        <w:rPr>
          <w:sz w:val="26"/>
          <w:szCs w:val="26"/>
        </w:rPr>
      </w:pPr>
      <w:r w:rsidRPr="00F07DC2">
        <w:rPr>
          <w:noProof/>
          <w:sz w:val="26"/>
          <w:szCs w:val="26"/>
        </w:rPr>
        <w:drawing>
          <wp:inline distT="0" distB="0" distL="0" distR="0" wp14:anchorId="748452FD" wp14:editId="6567321B">
            <wp:extent cx="2534004" cy="1181265"/>
            <wp:effectExtent l="0" t="0" r="0" b="0"/>
            <wp:docPr id="171284394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3946" name="Immagine 1" descr="Immagine che contiene testo, schermata, Carattere, design&#10;&#10;Descrizione generata automaticamente"/>
                    <pic:cNvPicPr/>
                  </pic:nvPicPr>
                  <pic:blipFill>
                    <a:blip r:embed="rId36"/>
                    <a:stretch>
                      <a:fillRect/>
                    </a:stretch>
                  </pic:blipFill>
                  <pic:spPr>
                    <a:xfrm>
                      <a:off x="0" y="0"/>
                      <a:ext cx="2534004" cy="1181265"/>
                    </a:xfrm>
                    <a:prstGeom prst="rect">
                      <a:avLst/>
                    </a:prstGeom>
                  </pic:spPr>
                </pic:pic>
              </a:graphicData>
            </a:graphic>
          </wp:inline>
        </w:drawing>
      </w:r>
    </w:p>
    <w:p w:rsidR="00F07DC2" w:rsidP="00EC6220" w:rsidRDefault="00F07DC2" w14:paraId="10E62612" w14:textId="37A4BEA2">
      <w:pPr>
        <w:jc w:val="center"/>
        <w:rPr>
          <w:sz w:val="26"/>
          <w:szCs w:val="26"/>
        </w:rPr>
      </w:pPr>
      <w:r w:rsidRPr="00F07DC2">
        <w:rPr>
          <w:noProof/>
          <w:sz w:val="26"/>
          <w:szCs w:val="26"/>
        </w:rPr>
        <w:drawing>
          <wp:inline distT="0" distB="0" distL="0" distR="0" wp14:anchorId="463217A1" wp14:editId="378B76D3">
            <wp:extent cx="2543530" cy="1152686"/>
            <wp:effectExtent l="0" t="0" r="9525" b="9525"/>
            <wp:docPr id="885848432" name="Immagine 1" descr="Immagine che contiene testo, schermata,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48432" name="Immagine 1" descr="Immagine che contiene testo, schermata, design, algebra&#10;&#10;Descrizione generata automaticamente"/>
                    <pic:cNvPicPr/>
                  </pic:nvPicPr>
                  <pic:blipFill>
                    <a:blip r:embed="rId37"/>
                    <a:stretch>
                      <a:fillRect/>
                    </a:stretch>
                  </pic:blipFill>
                  <pic:spPr>
                    <a:xfrm>
                      <a:off x="0" y="0"/>
                      <a:ext cx="2543530" cy="1152686"/>
                    </a:xfrm>
                    <a:prstGeom prst="rect">
                      <a:avLst/>
                    </a:prstGeom>
                  </pic:spPr>
                </pic:pic>
              </a:graphicData>
            </a:graphic>
          </wp:inline>
        </w:drawing>
      </w:r>
    </w:p>
    <w:p w:rsidR="00F07DC2" w:rsidP="00EC6220" w:rsidRDefault="00F07DC2" w14:paraId="2F2E0309" w14:textId="36DA1964">
      <w:pPr>
        <w:jc w:val="center"/>
        <w:rPr>
          <w:sz w:val="26"/>
          <w:szCs w:val="26"/>
        </w:rPr>
      </w:pPr>
      <w:r w:rsidRPr="00F07DC2">
        <w:rPr>
          <w:noProof/>
          <w:sz w:val="26"/>
          <w:szCs w:val="26"/>
        </w:rPr>
        <w:drawing>
          <wp:inline distT="0" distB="0" distL="0" distR="0" wp14:anchorId="680CE146" wp14:editId="015E5712">
            <wp:extent cx="2381582" cy="1057423"/>
            <wp:effectExtent l="0" t="0" r="0" b="9525"/>
            <wp:docPr id="32340297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2975" name="Immagine 1" descr="Immagine che contiene testo, schermata, Carattere, design&#10;&#10;Descrizione generata automaticamente"/>
                    <pic:cNvPicPr/>
                  </pic:nvPicPr>
                  <pic:blipFill>
                    <a:blip r:embed="rId38"/>
                    <a:stretch>
                      <a:fillRect/>
                    </a:stretch>
                  </pic:blipFill>
                  <pic:spPr>
                    <a:xfrm>
                      <a:off x="0" y="0"/>
                      <a:ext cx="2381582" cy="1057423"/>
                    </a:xfrm>
                    <a:prstGeom prst="rect">
                      <a:avLst/>
                    </a:prstGeom>
                  </pic:spPr>
                </pic:pic>
              </a:graphicData>
            </a:graphic>
          </wp:inline>
        </w:drawing>
      </w:r>
    </w:p>
    <w:p w:rsidR="00F07DC2" w:rsidP="00EC6220" w:rsidRDefault="001B3DDB" w14:paraId="5D6F8D18" w14:textId="37271ADD">
      <w:pPr>
        <w:jc w:val="center"/>
        <w:rPr>
          <w:sz w:val="26"/>
          <w:szCs w:val="26"/>
        </w:rPr>
      </w:pPr>
      <w:r w:rsidRPr="001B3DDB">
        <w:rPr>
          <w:noProof/>
          <w:sz w:val="26"/>
          <w:szCs w:val="26"/>
        </w:rPr>
        <w:drawing>
          <wp:inline distT="0" distB="0" distL="0" distR="0" wp14:anchorId="723E6F5E" wp14:editId="6CF03BC7">
            <wp:extent cx="2362200" cy="906553"/>
            <wp:effectExtent l="0" t="0" r="0" b="8255"/>
            <wp:docPr id="186008773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7731" name="Immagine 1" descr="Immagine che contiene testo, Carattere, schermata, bianco&#10;&#10;Descrizione generata automaticamente"/>
                    <pic:cNvPicPr/>
                  </pic:nvPicPr>
                  <pic:blipFill rotWithShape="1">
                    <a:blip r:embed="rId39"/>
                    <a:srcRect r="6744" b="3839"/>
                    <a:stretch/>
                  </pic:blipFill>
                  <pic:spPr bwMode="auto">
                    <a:xfrm>
                      <a:off x="0" y="0"/>
                      <a:ext cx="2363122" cy="906907"/>
                    </a:xfrm>
                    <a:prstGeom prst="rect">
                      <a:avLst/>
                    </a:prstGeom>
                    <a:ln>
                      <a:noFill/>
                    </a:ln>
                    <a:extLst>
                      <a:ext uri="{53640926-AAD7-44D8-BBD7-CCE9431645EC}">
                        <a14:shadowObscured xmlns:a14="http://schemas.microsoft.com/office/drawing/2010/main"/>
                      </a:ext>
                    </a:extLst>
                  </pic:spPr>
                </pic:pic>
              </a:graphicData>
            </a:graphic>
          </wp:inline>
        </w:drawing>
      </w:r>
    </w:p>
    <w:p w:rsidR="001B3DDB" w:rsidP="00EC6220" w:rsidRDefault="00D151B7" w14:paraId="32180AA6" w14:textId="39DA4B24">
      <w:pPr>
        <w:jc w:val="center"/>
        <w:rPr>
          <w:sz w:val="26"/>
          <w:szCs w:val="26"/>
        </w:rPr>
      </w:pPr>
      <w:r w:rsidRPr="00D151B7">
        <w:rPr>
          <w:noProof/>
          <w:sz w:val="26"/>
          <w:szCs w:val="26"/>
        </w:rPr>
        <w:drawing>
          <wp:inline distT="0" distB="0" distL="0" distR="0" wp14:anchorId="06817933" wp14:editId="39A38960">
            <wp:extent cx="2369820" cy="1019175"/>
            <wp:effectExtent l="0" t="0" r="0" b="9525"/>
            <wp:docPr id="409845765" name="Immagine 1" descr="Immagine che contiene testo, schermata,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5765" name="Immagine 1" descr="Immagine che contiene testo, schermata, design, algebra&#10;&#10;Descrizione generata automaticamente"/>
                    <pic:cNvPicPr/>
                  </pic:nvPicPr>
                  <pic:blipFill rotWithShape="1">
                    <a:blip r:embed="rId40"/>
                    <a:srcRect r="13611"/>
                    <a:stretch/>
                  </pic:blipFill>
                  <pic:spPr bwMode="auto">
                    <a:xfrm>
                      <a:off x="0" y="0"/>
                      <a:ext cx="2370151" cy="1019317"/>
                    </a:xfrm>
                    <a:prstGeom prst="rect">
                      <a:avLst/>
                    </a:prstGeom>
                    <a:ln>
                      <a:noFill/>
                    </a:ln>
                    <a:extLst>
                      <a:ext uri="{53640926-AAD7-44D8-BBD7-CCE9431645EC}">
                        <a14:shadowObscured xmlns:a14="http://schemas.microsoft.com/office/drawing/2010/main"/>
                      </a:ext>
                    </a:extLst>
                  </pic:spPr>
                </pic:pic>
              </a:graphicData>
            </a:graphic>
          </wp:inline>
        </w:drawing>
      </w:r>
    </w:p>
    <w:p w:rsidR="00D151B7" w:rsidP="00EC6220" w:rsidRDefault="00702CFA" w14:paraId="2300A862" w14:textId="2A656993">
      <w:pPr>
        <w:jc w:val="center"/>
        <w:rPr>
          <w:sz w:val="26"/>
          <w:szCs w:val="26"/>
        </w:rPr>
      </w:pPr>
      <w:r w:rsidRPr="00702CFA">
        <w:rPr>
          <w:noProof/>
          <w:sz w:val="26"/>
          <w:szCs w:val="26"/>
        </w:rPr>
        <w:drawing>
          <wp:inline distT="0" distB="0" distL="0" distR="0" wp14:anchorId="0F8FEEF1" wp14:editId="406CEF1B">
            <wp:extent cx="2247900" cy="1162050"/>
            <wp:effectExtent l="0" t="0" r="0" b="0"/>
            <wp:docPr id="899400223" name="Immagine 1" descr="Immagine che contiene testo, scherma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0223" name="Immagine 1" descr="Immagine che contiene testo, schermata, Carattere, bianco&#10;&#10;Descrizione generata automaticamente"/>
                    <pic:cNvPicPr/>
                  </pic:nvPicPr>
                  <pic:blipFill rotWithShape="1">
                    <a:blip r:embed="rId41"/>
                    <a:srcRect r="10943"/>
                    <a:stretch/>
                  </pic:blipFill>
                  <pic:spPr bwMode="auto">
                    <a:xfrm>
                      <a:off x="0" y="0"/>
                      <a:ext cx="2248213" cy="1162212"/>
                    </a:xfrm>
                    <a:prstGeom prst="rect">
                      <a:avLst/>
                    </a:prstGeom>
                    <a:ln>
                      <a:noFill/>
                    </a:ln>
                    <a:extLst>
                      <a:ext uri="{53640926-AAD7-44D8-BBD7-CCE9431645EC}">
                        <a14:shadowObscured xmlns:a14="http://schemas.microsoft.com/office/drawing/2010/main"/>
                      </a:ext>
                    </a:extLst>
                  </pic:spPr>
                </pic:pic>
              </a:graphicData>
            </a:graphic>
          </wp:inline>
        </w:drawing>
      </w:r>
    </w:p>
    <w:p w:rsidR="00702CFA" w:rsidP="00EC6220" w:rsidRDefault="00702CFA" w14:paraId="70C6B58E" w14:textId="51ED84F2">
      <w:pPr>
        <w:jc w:val="center"/>
        <w:rPr>
          <w:sz w:val="26"/>
          <w:szCs w:val="26"/>
        </w:rPr>
      </w:pPr>
      <w:r w:rsidRPr="00702CFA">
        <w:rPr>
          <w:noProof/>
          <w:sz w:val="26"/>
          <w:szCs w:val="26"/>
        </w:rPr>
        <w:drawing>
          <wp:inline distT="0" distB="0" distL="0" distR="0" wp14:anchorId="201208EA" wp14:editId="41EA2550">
            <wp:extent cx="2354580" cy="967740"/>
            <wp:effectExtent l="0" t="0" r="7620" b="3810"/>
            <wp:docPr id="212753008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0088" name="Immagine 1" descr="Immagine che contiene testo, schermata, Carattere, design&#10;&#10;Descrizione generata automaticamente"/>
                    <pic:cNvPicPr/>
                  </pic:nvPicPr>
                  <pic:blipFill rotWithShape="1">
                    <a:blip r:embed="rId42"/>
                    <a:srcRect t="8455" r="14464" b="8944"/>
                    <a:stretch/>
                  </pic:blipFill>
                  <pic:spPr bwMode="auto">
                    <a:xfrm>
                      <a:off x="0" y="0"/>
                      <a:ext cx="2354910" cy="967876"/>
                    </a:xfrm>
                    <a:prstGeom prst="rect">
                      <a:avLst/>
                    </a:prstGeom>
                    <a:ln>
                      <a:noFill/>
                    </a:ln>
                    <a:extLst>
                      <a:ext uri="{53640926-AAD7-44D8-BBD7-CCE9431645EC}">
                        <a14:shadowObscured xmlns:a14="http://schemas.microsoft.com/office/drawing/2010/main"/>
                      </a:ext>
                    </a:extLst>
                  </pic:spPr>
                </pic:pic>
              </a:graphicData>
            </a:graphic>
          </wp:inline>
        </w:drawing>
      </w:r>
    </w:p>
    <w:p w:rsidR="00702CFA" w:rsidP="00EC6220" w:rsidRDefault="00702CFA" w14:paraId="36B90E98" w14:textId="60BD7179">
      <w:pPr>
        <w:jc w:val="center"/>
        <w:rPr>
          <w:sz w:val="26"/>
          <w:szCs w:val="26"/>
        </w:rPr>
      </w:pPr>
      <w:r w:rsidRPr="00702CFA">
        <w:rPr>
          <w:noProof/>
          <w:sz w:val="26"/>
          <w:szCs w:val="26"/>
        </w:rPr>
        <w:lastRenderedPageBreak/>
        <w:drawing>
          <wp:inline distT="0" distB="0" distL="0" distR="0" wp14:anchorId="5EB72A10" wp14:editId="0A8B69CE">
            <wp:extent cx="2156460" cy="1085850"/>
            <wp:effectExtent l="0" t="0" r="0" b="0"/>
            <wp:docPr id="933244510" name="Immagine 1" descr="Immagine che contiene Carattere, bianco,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44510" name="Immagine 1" descr="Immagine che contiene Carattere, bianco, design, algebra&#10;&#10;Descrizione generata automaticamente"/>
                    <pic:cNvPicPr/>
                  </pic:nvPicPr>
                  <pic:blipFill rotWithShape="1">
                    <a:blip r:embed="rId43"/>
                    <a:srcRect r="12248"/>
                    <a:stretch/>
                  </pic:blipFill>
                  <pic:spPr bwMode="auto">
                    <a:xfrm>
                      <a:off x="0" y="0"/>
                      <a:ext cx="2156762" cy="1086002"/>
                    </a:xfrm>
                    <a:prstGeom prst="rect">
                      <a:avLst/>
                    </a:prstGeom>
                    <a:ln>
                      <a:noFill/>
                    </a:ln>
                    <a:extLst>
                      <a:ext uri="{53640926-AAD7-44D8-BBD7-CCE9431645EC}">
                        <a14:shadowObscured xmlns:a14="http://schemas.microsoft.com/office/drawing/2010/main"/>
                      </a:ext>
                    </a:extLst>
                  </pic:spPr>
                </pic:pic>
              </a:graphicData>
            </a:graphic>
          </wp:inline>
        </w:drawing>
      </w:r>
    </w:p>
    <w:p w:rsidR="004B5F10" w:rsidP="00EC6220" w:rsidRDefault="004B5F10" w14:paraId="53F8B21A" w14:textId="2F9EF58F">
      <w:pPr>
        <w:jc w:val="center"/>
        <w:rPr>
          <w:sz w:val="26"/>
          <w:szCs w:val="26"/>
        </w:rPr>
      </w:pPr>
      <w:r w:rsidRPr="004B5F10">
        <w:rPr>
          <w:noProof/>
          <w:sz w:val="26"/>
          <w:szCs w:val="26"/>
        </w:rPr>
        <w:drawing>
          <wp:inline distT="0" distB="0" distL="0" distR="0" wp14:anchorId="003F38C2" wp14:editId="3991E3B0">
            <wp:extent cx="2133600" cy="1038225"/>
            <wp:effectExtent l="0" t="0" r="0" b="9525"/>
            <wp:docPr id="227522991" name="Immagine 1" descr="Immagine che contiene testo, schermata,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22991" name="Immagine 1" descr="Immagine che contiene testo, schermata, design, algebra&#10;&#10;Descrizione generata automaticamente"/>
                    <pic:cNvPicPr/>
                  </pic:nvPicPr>
                  <pic:blipFill rotWithShape="1">
                    <a:blip r:embed="rId44"/>
                    <a:srcRect l="1" r="22491"/>
                    <a:stretch/>
                  </pic:blipFill>
                  <pic:spPr bwMode="auto">
                    <a:xfrm>
                      <a:off x="0" y="0"/>
                      <a:ext cx="2133898" cy="1038370"/>
                    </a:xfrm>
                    <a:prstGeom prst="rect">
                      <a:avLst/>
                    </a:prstGeom>
                    <a:ln>
                      <a:noFill/>
                    </a:ln>
                    <a:extLst>
                      <a:ext uri="{53640926-AAD7-44D8-BBD7-CCE9431645EC}">
                        <a14:shadowObscured xmlns:a14="http://schemas.microsoft.com/office/drawing/2010/main"/>
                      </a:ext>
                    </a:extLst>
                  </pic:spPr>
                </pic:pic>
              </a:graphicData>
            </a:graphic>
          </wp:inline>
        </w:drawing>
      </w:r>
    </w:p>
    <w:p w:rsidR="00DC65E6" w:rsidP="00EC6220" w:rsidRDefault="00DC65E6" w14:paraId="4907F57D" w14:textId="0C8719D2">
      <w:pPr>
        <w:jc w:val="center"/>
        <w:rPr>
          <w:i/>
          <w:sz w:val="24"/>
          <w:szCs w:val="24"/>
        </w:rPr>
      </w:pPr>
      <w:r w:rsidRPr="1BF1EAEF">
        <w:rPr>
          <w:i/>
          <w:sz w:val="24"/>
          <w:szCs w:val="24"/>
        </w:rPr>
        <w:t xml:space="preserve">Figura 2.8 – Matrici </w:t>
      </w:r>
      <w:r w:rsidRPr="1BF1EAEF" w:rsidR="002D5D24">
        <w:rPr>
          <w:i/>
          <w:sz w:val="24"/>
          <w:szCs w:val="24"/>
        </w:rPr>
        <w:t>di confronto a coppie relative alle due caratteristiche</w:t>
      </w:r>
    </w:p>
    <w:p w:rsidR="00A42E56" w:rsidP="00EC6220" w:rsidRDefault="00A42E56" w14:paraId="6EF220C3" w14:textId="77777777">
      <w:pPr>
        <w:jc w:val="center"/>
        <w:rPr>
          <w:i/>
          <w:sz w:val="24"/>
          <w:szCs w:val="24"/>
        </w:rPr>
      </w:pPr>
    </w:p>
    <w:p w:rsidR="002D5D24" w:rsidP="00EC6220" w:rsidRDefault="00142956" w14:paraId="42421AD5" w14:textId="3FD2C706">
      <w:pPr>
        <w:jc w:val="center"/>
        <w:rPr>
          <w:sz w:val="26"/>
          <w:szCs w:val="26"/>
        </w:rPr>
      </w:pPr>
      <w:r w:rsidRPr="00142956">
        <w:rPr>
          <w:noProof/>
          <w:sz w:val="26"/>
          <w:szCs w:val="26"/>
        </w:rPr>
        <w:drawing>
          <wp:inline distT="0" distB="0" distL="0" distR="0" wp14:anchorId="1429FAEA" wp14:editId="057D53D1">
            <wp:extent cx="2433320" cy="906780"/>
            <wp:effectExtent l="0" t="0" r="5080" b="7620"/>
            <wp:docPr id="2078164825" name="Immagine 1" descr="Immagine che contiene testo, Carattere,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4825" name="Immagine 1" descr="Immagine che contiene testo, Carattere, design, algebra&#10;&#10;Descrizione generata automaticamente"/>
                    <pic:cNvPicPr/>
                  </pic:nvPicPr>
                  <pic:blipFill rotWithShape="1">
                    <a:blip r:embed="rId45"/>
                    <a:srcRect b="12494"/>
                    <a:stretch/>
                  </pic:blipFill>
                  <pic:spPr bwMode="auto">
                    <a:xfrm>
                      <a:off x="0" y="0"/>
                      <a:ext cx="2459072" cy="916377"/>
                    </a:xfrm>
                    <a:prstGeom prst="rect">
                      <a:avLst/>
                    </a:prstGeom>
                    <a:ln>
                      <a:noFill/>
                    </a:ln>
                    <a:extLst>
                      <a:ext uri="{53640926-AAD7-44D8-BBD7-CCE9431645EC}">
                        <a14:shadowObscured xmlns:a14="http://schemas.microsoft.com/office/drawing/2010/main"/>
                      </a:ext>
                    </a:extLst>
                  </pic:spPr>
                </pic:pic>
              </a:graphicData>
            </a:graphic>
          </wp:inline>
        </w:drawing>
      </w:r>
    </w:p>
    <w:p w:rsidR="00142956" w:rsidP="00EC6220" w:rsidRDefault="00142956" w14:paraId="4B217072" w14:textId="25716A5B">
      <w:pPr>
        <w:jc w:val="center"/>
        <w:rPr>
          <w:i/>
          <w:sz w:val="24"/>
          <w:szCs w:val="24"/>
        </w:rPr>
      </w:pPr>
      <w:r w:rsidRPr="1BF1EAEF">
        <w:rPr>
          <w:i/>
          <w:sz w:val="24"/>
          <w:szCs w:val="24"/>
        </w:rPr>
        <w:t xml:space="preserve">Figura 2.9 – Matrice aggregata </w:t>
      </w:r>
      <w:r w:rsidRPr="1BF1EAEF" w:rsidR="004D6FFA">
        <w:rPr>
          <w:i/>
          <w:sz w:val="24"/>
          <w:szCs w:val="24"/>
        </w:rPr>
        <w:t>m1</w:t>
      </w:r>
    </w:p>
    <w:p w:rsidR="00DF65F5" w:rsidP="00EC6220" w:rsidRDefault="00DF65F5" w14:paraId="54C6D373" w14:textId="77777777">
      <w:pPr>
        <w:jc w:val="center"/>
        <w:rPr>
          <w:i/>
          <w:sz w:val="26"/>
          <w:szCs w:val="26"/>
        </w:rPr>
      </w:pPr>
    </w:p>
    <w:p w:rsidR="004D6FFA" w:rsidP="00EC6220" w:rsidRDefault="004D6FFA" w14:paraId="362FBA55" w14:textId="7ED427CC">
      <w:pPr>
        <w:jc w:val="center"/>
        <w:rPr>
          <w:sz w:val="26"/>
          <w:szCs w:val="26"/>
        </w:rPr>
      </w:pPr>
      <w:r w:rsidRPr="004D6FFA">
        <w:rPr>
          <w:noProof/>
          <w:sz w:val="26"/>
          <w:szCs w:val="26"/>
        </w:rPr>
        <w:drawing>
          <wp:inline distT="0" distB="0" distL="0" distR="0" wp14:anchorId="2C07CAA7" wp14:editId="6CE7B1B0">
            <wp:extent cx="2300605" cy="1996440"/>
            <wp:effectExtent l="0" t="0" r="4445" b="3810"/>
            <wp:docPr id="61927571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5710" name="Immagine 1" descr="Immagine che contiene testo, schermata, Carattere, ricevuta&#10;&#10;Descrizione generata automaticamente"/>
                    <pic:cNvPicPr/>
                  </pic:nvPicPr>
                  <pic:blipFill rotWithShape="1">
                    <a:blip r:embed="rId46"/>
                    <a:srcRect t="5193" b="4083"/>
                    <a:stretch/>
                  </pic:blipFill>
                  <pic:spPr bwMode="auto">
                    <a:xfrm>
                      <a:off x="0" y="0"/>
                      <a:ext cx="2315889" cy="2009703"/>
                    </a:xfrm>
                    <a:prstGeom prst="rect">
                      <a:avLst/>
                    </a:prstGeom>
                    <a:ln>
                      <a:noFill/>
                    </a:ln>
                    <a:extLst>
                      <a:ext uri="{53640926-AAD7-44D8-BBD7-CCE9431645EC}">
                        <a14:shadowObscured xmlns:a14="http://schemas.microsoft.com/office/drawing/2010/main"/>
                      </a:ext>
                    </a:extLst>
                  </pic:spPr>
                </pic:pic>
              </a:graphicData>
            </a:graphic>
          </wp:inline>
        </w:drawing>
      </w:r>
    </w:p>
    <w:p w:rsidR="00DF65F5" w:rsidP="00DF65F5" w:rsidRDefault="00DF65F5" w14:paraId="018071FE" w14:textId="77777777">
      <w:pPr>
        <w:rPr>
          <w:sz w:val="26"/>
          <w:szCs w:val="26"/>
        </w:rPr>
      </w:pPr>
    </w:p>
    <w:p w:rsidR="00A42E56" w:rsidP="004B281A" w:rsidRDefault="004D6FFA" w14:paraId="55E4520B" w14:textId="77777777">
      <w:pPr>
        <w:jc w:val="center"/>
        <w:rPr>
          <w:i/>
          <w:sz w:val="24"/>
          <w:szCs w:val="24"/>
        </w:rPr>
      </w:pPr>
      <w:r w:rsidRPr="1BF1EAEF">
        <w:rPr>
          <w:i/>
          <w:sz w:val="24"/>
          <w:szCs w:val="24"/>
        </w:rPr>
        <w:t>Figura 2.10 – Autovettori e autovalori della matrice aggregata m1</w:t>
      </w:r>
    </w:p>
    <w:p w:rsidR="00DF65F5" w:rsidP="004B281A" w:rsidRDefault="00DF65F5" w14:paraId="53844957" w14:textId="77777777">
      <w:pPr>
        <w:jc w:val="center"/>
        <w:rPr>
          <w:i/>
          <w:sz w:val="24"/>
          <w:szCs w:val="24"/>
        </w:rPr>
      </w:pPr>
    </w:p>
    <w:p w:rsidR="00A42E56" w:rsidP="004B281A" w:rsidRDefault="00C03D56" w14:paraId="18D8A084" w14:textId="77777777">
      <w:pPr>
        <w:jc w:val="center"/>
        <w:rPr>
          <w:sz w:val="26"/>
          <w:szCs w:val="26"/>
        </w:rPr>
      </w:pPr>
      <w:r>
        <w:rPr>
          <w:noProof/>
        </w:rPr>
        <w:drawing>
          <wp:inline distT="0" distB="0" distL="0" distR="0" wp14:anchorId="5F9B2911" wp14:editId="0B0B057D">
            <wp:extent cx="2758440" cy="1603744"/>
            <wp:effectExtent l="0" t="0" r="3810" b="0"/>
            <wp:docPr id="930969769"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9769" name="Immagine 31" descr="Immagine che contiene testo, schermata, Carattere&#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810" t="390" r="28145" b="55708"/>
                    <a:stretch/>
                  </pic:blipFill>
                  <pic:spPr bwMode="auto">
                    <a:xfrm>
                      <a:off x="0" y="0"/>
                      <a:ext cx="2766313" cy="1608321"/>
                    </a:xfrm>
                    <a:prstGeom prst="rect">
                      <a:avLst/>
                    </a:prstGeom>
                    <a:noFill/>
                    <a:ln>
                      <a:noFill/>
                    </a:ln>
                    <a:extLst>
                      <a:ext uri="{53640926-AAD7-44D8-BBD7-CCE9431645EC}">
                        <a14:shadowObscured xmlns:a14="http://schemas.microsoft.com/office/drawing/2010/main"/>
                      </a:ext>
                    </a:extLst>
                  </pic:spPr>
                </pic:pic>
              </a:graphicData>
            </a:graphic>
          </wp:inline>
        </w:drawing>
      </w:r>
    </w:p>
    <w:p w:rsidR="004B281A" w:rsidP="004B281A" w:rsidRDefault="004B281A" w14:paraId="600D4B68" w14:textId="4CE56ECE">
      <w:pPr>
        <w:jc w:val="center"/>
        <w:rPr>
          <w:sz w:val="26"/>
          <w:szCs w:val="26"/>
        </w:rPr>
      </w:pPr>
      <w:r>
        <w:rPr>
          <w:noProof/>
        </w:rPr>
        <w:lastRenderedPageBreak/>
        <w:drawing>
          <wp:inline distT="0" distB="0" distL="0" distR="0" wp14:anchorId="60D82C5B" wp14:editId="04ECF120">
            <wp:extent cx="2903220" cy="722989"/>
            <wp:effectExtent l="0" t="0" r="0" b="1270"/>
            <wp:docPr id="546187182" name="Immagine 3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7182" name="Immagine 32" descr="Immagine che contiene testo, schermata, Carattere&#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991" t="78134" r="16561"/>
                    <a:stretch/>
                  </pic:blipFill>
                  <pic:spPr bwMode="auto">
                    <a:xfrm>
                      <a:off x="0" y="0"/>
                      <a:ext cx="2938322" cy="731730"/>
                    </a:xfrm>
                    <a:prstGeom prst="rect">
                      <a:avLst/>
                    </a:prstGeom>
                    <a:noFill/>
                    <a:ln>
                      <a:noFill/>
                    </a:ln>
                    <a:extLst>
                      <a:ext uri="{53640926-AAD7-44D8-BBD7-CCE9431645EC}">
                        <a14:shadowObscured xmlns:a14="http://schemas.microsoft.com/office/drawing/2010/main"/>
                      </a:ext>
                    </a:extLst>
                  </pic:spPr>
                </pic:pic>
              </a:graphicData>
            </a:graphic>
          </wp:inline>
        </w:drawing>
      </w:r>
    </w:p>
    <w:p w:rsidR="004B281A" w:rsidP="004B281A" w:rsidRDefault="004B281A" w14:paraId="078673C6" w14:textId="09B783CA">
      <w:pPr>
        <w:jc w:val="center"/>
        <w:rPr>
          <w:i/>
          <w:sz w:val="24"/>
          <w:szCs w:val="24"/>
        </w:rPr>
      </w:pPr>
      <w:r w:rsidRPr="1BF1EAEF">
        <w:rPr>
          <w:i/>
          <w:sz w:val="24"/>
          <w:szCs w:val="24"/>
        </w:rPr>
        <w:t xml:space="preserve">Figura 2.11 </w:t>
      </w:r>
    </w:p>
    <w:p w:rsidR="00D93CF1" w:rsidP="004F283E" w:rsidRDefault="45884178" w14:paraId="5217DC8F" w14:textId="25251DF2">
      <w:pPr>
        <w:spacing w:after="0"/>
        <w:rPr>
          <w:sz w:val="26"/>
          <w:szCs w:val="26"/>
        </w:rPr>
      </w:pPr>
      <w:r w:rsidRPr="1BF1EAEF">
        <w:rPr>
          <w:sz w:val="26"/>
          <w:szCs w:val="26"/>
        </w:rPr>
        <w:t>wm1 = [0.842, 0.158]</w:t>
      </w:r>
    </w:p>
    <w:p w:rsidR="1BF1EAEF" w:rsidP="1BF1EAEF" w:rsidRDefault="1BF1EAEF" w14:paraId="2D76C2B1" w14:textId="48AD0341">
      <w:pPr>
        <w:spacing w:after="0"/>
        <w:rPr>
          <w:sz w:val="26"/>
          <w:szCs w:val="26"/>
        </w:rPr>
      </w:pPr>
    </w:p>
    <w:p w:rsidR="00D93CF1" w:rsidP="00EE18E1" w:rsidRDefault="007857F7" w14:paraId="6B2E4C54" w14:textId="4632E142">
      <w:pPr>
        <w:spacing w:after="0"/>
        <w:jc w:val="both"/>
        <w:rPr>
          <w:sz w:val="26"/>
          <w:szCs w:val="26"/>
        </w:rPr>
      </w:pPr>
      <w:r>
        <w:rPr>
          <w:sz w:val="26"/>
          <w:szCs w:val="26"/>
        </w:rPr>
        <w:t>Si procede verificando se la matrice M1 degli attributi (figura 2.5) sia approssimabile alla consistenza, attraverso il calcolo d</w:t>
      </w:r>
      <w:r w:rsidR="00984872">
        <w:rPr>
          <w:sz w:val="26"/>
          <w:szCs w:val="26"/>
        </w:rPr>
        <w:t xml:space="preserve">el </w:t>
      </w:r>
      <w:r w:rsidRPr="693E4017" w:rsidR="00984872">
        <w:rPr>
          <w:b/>
          <w:sz w:val="26"/>
          <w:szCs w:val="26"/>
        </w:rPr>
        <w:t>Consistency Index</w:t>
      </w:r>
      <w:r w:rsidR="00D93CF1">
        <w:rPr>
          <w:sz w:val="26"/>
          <w:szCs w:val="26"/>
        </w:rPr>
        <w:t>.</w:t>
      </w:r>
    </w:p>
    <w:p w:rsidR="00D93CF1" w:rsidP="004F283E" w:rsidRDefault="00D93CF1" w14:paraId="470B672A" w14:textId="77777777">
      <w:pPr>
        <w:spacing w:after="0"/>
        <w:rPr>
          <w:sz w:val="26"/>
          <w:szCs w:val="26"/>
        </w:rPr>
      </w:pPr>
    </w:p>
    <w:tbl>
      <w:tblPr>
        <w:tblStyle w:val="Grigliatabella"/>
        <w:tblW w:w="0" w:type="auto"/>
        <w:jc w:val="center"/>
        <w:tblLook w:val="06A0" w:firstRow="1" w:lastRow="0" w:firstColumn="1" w:lastColumn="0" w:noHBand="1" w:noVBand="1"/>
      </w:tblPr>
      <w:tblGrid>
        <w:gridCol w:w="1271"/>
        <w:gridCol w:w="2126"/>
        <w:gridCol w:w="1701"/>
      </w:tblGrid>
      <w:tr w:rsidR="004F283E" w:rsidTr="004F283E" w14:paraId="4B2D24FE" w14:textId="77777777">
        <w:trPr>
          <w:trHeight w:val="300"/>
          <w:jc w:val="center"/>
        </w:trPr>
        <w:tc>
          <w:tcPr>
            <w:tcW w:w="1271" w:type="dxa"/>
          </w:tcPr>
          <w:p w:rsidRPr="00160294" w:rsidR="004F283E" w:rsidRDefault="004F283E" w14:paraId="1615D6D5" w14:textId="77777777">
            <w:pPr>
              <w:rPr>
                <w:b/>
                <w:bCs/>
                <w:sz w:val="26"/>
                <w:szCs w:val="26"/>
              </w:rPr>
            </w:pPr>
            <w:r w:rsidRPr="00160294">
              <w:rPr>
                <w:b/>
                <w:bCs/>
                <w:sz w:val="26"/>
                <w:szCs w:val="26"/>
              </w:rPr>
              <w:t>Indici</w:t>
            </w:r>
          </w:p>
        </w:tc>
        <w:tc>
          <w:tcPr>
            <w:tcW w:w="2126" w:type="dxa"/>
          </w:tcPr>
          <w:p w:rsidRPr="00160294" w:rsidR="004F283E" w:rsidRDefault="004F283E" w14:paraId="5EDF5AAE" w14:textId="77777777">
            <w:pPr>
              <w:rPr>
                <w:b/>
                <w:bCs/>
                <w:sz w:val="26"/>
                <w:szCs w:val="26"/>
                <w:highlight w:val="yellow"/>
              </w:rPr>
            </w:pPr>
            <w:r w:rsidRPr="00160294">
              <w:rPr>
                <w:b/>
                <w:bCs/>
                <w:sz w:val="26"/>
                <w:szCs w:val="26"/>
              </w:rPr>
              <w:t xml:space="preserve">Formulazione </w:t>
            </w:r>
          </w:p>
        </w:tc>
        <w:tc>
          <w:tcPr>
            <w:tcW w:w="1701" w:type="dxa"/>
          </w:tcPr>
          <w:p w:rsidRPr="00160294" w:rsidR="004F283E" w:rsidRDefault="004F283E" w14:paraId="39A6B2FB" w14:textId="77777777">
            <w:pPr>
              <w:rPr>
                <w:b/>
                <w:bCs/>
                <w:sz w:val="26"/>
                <w:szCs w:val="26"/>
                <w:highlight w:val="yellow"/>
              </w:rPr>
            </w:pPr>
            <w:r w:rsidRPr="00160294">
              <w:rPr>
                <w:b/>
                <w:bCs/>
                <w:sz w:val="26"/>
                <w:szCs w:val="26"/>
              </w:rPr>
              <w:t>Cluster 1</w:t>
            </w:r>
          </w:p>
        </w:tc>
      </w:tr>
      <w:tr w:rsidR="004F283E" w:rsidTr="004F283E" w14:paraId="3B824527" w14:textId="77777777">
        <w:trPr>
          <w:trHeight w:val="300"/>
          <w:jc w:val="center"/>
        </w:trPr>
        <w:tc>
          <w:tcPr>
            <w:tcW w:w="1271" w:type="dxa"/>
          </w:tcPr>
          <w:p w:rsidRPr="00160294" w:rsidR="004F283E" w:rsidRDefault="004F283E" w14:paraId="1DF10E00" w14:textId="77777777">
            <w:pPr>
              <w:rPr>
                <w:b/>
                <w:bCs/>
                <w:sz w:val="26"/>
                <w:szCs w:val="26"/>
                <w:highlight w:val="yellow"/>
              </w:rPr>
            </w:pPr>
            <w:r w:rsidRPr="00160294">
              <w:rPr>
                <w:b/>
                <w:bCs/>
                <w:sz w:val="26"/>
                <w:szCs w:val="26"/>
              </w:rPr>
              <w:t>CI</w:t>
            </w:r>
          </w:p>
        </w:tc>
        <w:tc>
          <w:tcPr>
            <w:tcW w:w="2126" w:type="dxa"/>
          </w:tcPr>
          <w:p w:rsidR="004F283E" w:rsidRDefault="004F283E" w14:paraId="43B2D4CA" w14:textId="77777777">
            <w:pPr>
              <w:rPr>
                <w:sz w:val="26"/>
                <w:szCs w:val="26"/>
              </w:rPr>
            </w:pPr>
            <w:r w:rsidRPr="7C42B9EE">
              <w:rPr>
                <w:rFonts w:ascii="Calibri" w:hAnsi="Calibri" w:cs="Calibri"/>
                <w:sz w:val="26"/>
                <w:szCs w:val="26"/>
              </w:rPr>
              <w:t>(</w:t>
            </w:r>
            <w:r w:rsidRPr="7C42B9EE">
              <w:rPr>
                <w:rFonts w:ascii="Calibri" w:hAnsi="Calibri" w:eastAsia="Calibri" w:cs="Calibri"/>
                <w:sz w:val="26"/>
                <w:szCs w:val="26"/>
              </w:rPr>
              <w:t>λ-</w:t>
            </w:r>
            <w:r w:rsidRPr="7C42B9EE">
              <w:rPr>
                <w:sz w:val="26"/>
                <w:szCs w:val="26"/>
              </w:rPr>
              <w:t>N)/(N-1)</w:t>
            </w:r>
          </w:p>
        </w:tc>
        <w:tc>
          <w:tcPr>
            <w:tcW w:w="1701" w:type="dxa"/>
          </w:tcPr>
          <w:p w:rsidR="004F283E" w:rsidRDefault="004F283E" w14:paraId="3E9A2B77" w14:textId="77777777">
            <w:r w:rsidRPr="210015AA">
              <w:rPr>
                <w:sz w:val="26"/>
                <w:szCs w:val="26"/>
              </w:rPr>
              <w:t>0.</w:t>
            </w:r>
            <w:r w:rsidRPr="148DA93E">
              <w:rPr>
                <w:sz w:val="26"/>
                <w:szCs w:val="26"/>
              </w:rPr>
              <w:t>069</w:t>
            </w:r>
          </w:p>
        </w:tc>
      </w:tr>
      <w:tr w:rsidR="004F283E" w:rsidTr="004F283E" w14:paraId="099B2C7C" w14:textId="77777777">
        <w:trPr>
          <w:trHeight w:val="300"/>
          <w:jc w:val="center"/>
        </w:trPr>
        <w:tc>
          <w:tcPr>
            <w:tcW w:w="1271" w:type="dxa"/>
          </w:tcPr>
          <w:p w:rsidRPr="00160294" w:rsidR="004F283E" w:rsidRDefault="004F283E" w14:paraId="0FA3C99B" w14:textId="77777777">
            <w:pPr>
              <w:rPr>
                <w:b/>
                <w:bCs/>
                <w:sz w:val="26"/>
                <w:szCs w:val="26"/>
              </w:rPr>
            </w:pPr>
            <w:r w:rsidRPr="00160294">
              <w:rPr>
                <w:b/>
                <w:bCs/>
                <w:sz w:val="26"/>
                <w:szCs w:val="26"/>
              </w:rPr>
              <w:t>RI</w:t>
            </w:r>
          </w:p>
        </w:tc>
        <w:tc>
          <w:tcPr>
            <w:tcW w:w="2126" w:type="dxa"/>
          </w:tcPr>
          <w:p w:rsidR="004F283E" w:rsidRDefault="004F283E" w14:paraId="1979EA05" w14:textId="77777777">
            <w:pPr>
              <w:rPr>
                <w:sz w:val="26"/>
                <w:szCs w:val="26"/>
              </w:rPr>
            </w:pPr>
            <w:r w:rsidRPr="7C42B9EE">
              <w:rPr>
                <w:sz w:val="26"/>
                <w:szCs w:val="26"/>
              </w:rPr>
              <w:t>-</w:t>
            </w:r>
          </w:p>
        </w:tc>
        <w:tc>
          <w:tcPr>
            <w:tcW w:w="1701" w:type="dxa"/>
          </w:tcPr>
          <w:p w:rsidR="004F283E" w:rsidRDefault="004F283E" w14:paraId="751389D2" w14:textId="77777777">
            <w:pPr>
              <w:rPr>
                <w:sz w:val="26"/>
                <w:szCs w:val="26"/>
              </w:rPr>
            </w:pPr>
            <w:r w:rsidRPr="7C42B9EE">
              <w:rPr>
                <w:sz w:val="26"/>
                <w:szCs w:val="26"/>
              </w:rPr>
              <w:t>0.89</w:t>
            </w:r>
          </w:p>
        </w:tc>
      </w:tr>
      <w:tr w:rsidR="004F283E" w:rsidTr="004F283E" w14:paraId="4BF03BCD" w14:textId="77777777">
        <w:trPr>
          <w:trHeight w:val="300"/>
          <w:jc w:val="center"/>
        </w:trPr>
        <w:tc>
          <w:tcPr>
            <w:tcW w:w="1271" w:type="dxa"/>
          </w:tcPr>
          <w:p w:rsidRPr="00160294" w:rsidR="004F283E" w:rsidRDefault="004F283E" w14:paraId="210659CE" w14:textId="77777777">
            <w:pPr>
              <w:rPr>
                <w:b/>
                <w:bCs/>
                <w:sz w:val="26"/>
                <w:szCs w:val="26"/>
              </w:rPr>
            </w:pPr>
            <w:r w:rsidRPr="00160294">
              <w:rPr>
                <w:b/>
                <w:bCs/>
                <w:sz w:val="26"/>
                <w:szCs w:val="26"/>
              </w:rPr>
              <w:t>CR</w:t>
            </w:r>
          </w:p>
        </w:tc>
        <w:tc>
          <w:tcPr>
            <w:tcW w:w="2126" w:type="dxa"/>
          </w:tcPr>
          <w:p w:rsidR="004F283E" w:rsidRDefault="004F283E" w14:paraId="0BAFF5A0" w14:textId="77777777">
            <w:pPr>
              <w:rPr>
                <w:sz w:val="26"/>
                <w:szCs w:val="26"/>
                <w:highlight w:val="yellow"/>
              </w:rPr>
            </w:pPr>
            <w:r w:rsidRPr="7C42B9EE">
              <w:rPr>
                <w:sz w:val="26"/>
                <w:szCs w:val="26"/>
              </w:rPr>
              <w:t xml:space="preserve"> CI/RI</w:t>
            </w:r>
          </w:p>
        </w:tc>
        <w:tc>
          <w:tcPr>
            <w:tcW w:w="1701" w:type="dxa"/>
          </w:tcPr>
          <w:p w:rsidR="004F283E" w:rsidRDefault="004F283E" w14:paraId="786EC108" w14:textId="77777777">
            <w:pPr>
              <w:rPr>
                <w:sz w:val="26"/>
                <w:szCs w:val="26"/>
              </w:rPr>
            </w:pPr>
            <w:r w:rsidRPr="26B3C41B">
              <w:rPr>
                <w:sz w:val="26"/>
                <w:szCs w:val="26"/>
              </w:rPr>
              <w:t>0.</w:t>
            </w:r>
            <w:r w:rsidRPr="1D0A3F31">
              <w:rPr>
                <w:sz w:val="26"/>
                <w:szCs w:val="26"/>
              </w:rPr>
              <w:t>078</w:t>
            </w:r>
            <w:r w:rsidRPr="644AD882">
              <w:rPr>
                <w:sz w:val="26"/>
                <w:szCs w:val="26"/>
              </w:rPr>
              <w:t xml:space="preserve"> </w:t>
            </w:r>
            <w:r w:rsidRPr="0D250A25">
              <w:rPr>
                <w:sz w:val="26"/>
                <w:szCs w:val="26"/>
              </w:rPr>
              <w:t xml:space="preserve">= </w:t>
            </w:r>
            <w:r w:rsidRPr="69B7CB44">
              <w:rPr>
                <w:sz w:val="26"/>
                <w:szCs w:val="26"/>
              </w:rPr>
              <w:t>7</w:t>
            </w:r>
            <w:r w:rsidRPr="195099CB">
              <w:rPr>
                <w:sz w:val="26"/>
                <w:szCs w:val="26"/>
              </w:rPr>
              <w:t>,8%</w:t>
            </w:r>
          </w:p>
        </w:tc>
      </w:tr>
    </w:tbl>
    <w:p w:rsidR="00D93CF1" w:rsidP="004F283E" w:rsidRDefault="00D93CF1" w14:paraId="7964735E" w14:textId="77777777">
      <w:pPr>
        <w:spacing w:after="0"/>
        <w:rPr>
          <w:sz w:val="26"/>
          <w:szCs w:val="26"/>
        </w:rPr>
      </w:pPr>
    </w:p>
    <w:p w:rsidR="004F283E" w:rsidP="1BF1EAEF" w:rsidRDefault="004F283E" w14:paraId="48F9311E" w14:textId="2DAB5F13">
      <w:pPr>
        <w:spacing w:after="0"/>
        <w:jc w:val="both"/>
        <w:rPr>
          <w:sz w:val="26"/>
          <w:szCs w:val="26"/>
        </w:rPr>
      </w:pPr>
      <w:r w:rsidRPr="5A1990D5">
        <w:rPr>
          <w:sz w:val="26"/>
          <w:szCs w:val="26"/>
        </w:rPr>
        <w:t xml:space="preserve">Essendo il </w:t>
      </w:r>
      <w:r w:rsidRPr="63AEC207">
        <w:rPr>
          <w:sz w:val="26"/>
          <w:szCs w:val="26"/>
        </w:rPr>
        <w:t>CR</w:t>
      </w:r>
      <w:r>
        <w:rPr>
          <w:sz w:val="26"/>
          <w:szCs w:val="26"/>
        </w:rPr>
        <w:t xml:space="preserve"> </w:t>
      </w:r>
      <w:r w:rsidRPr="195099CB">
        <w:rPr>
          <w:sz w:val="26"/>
          <w:szCs w:val="26"/>
        </w:rPr>
        <w:t>&lt;</w:t>
      </w:r>
      <w:r>
        <w:rPr>
          <w:sz w:val="26"/>
          <w:szCs w:val="26"/>
        </w:rPr>
        <w:t xml:space="preserve"> </w:t>
      </w:r>
      <w:r w:rsidRPr="5A1990D5">
        <w:rPr>
          <w:sz w:val="26"/>
          <w:szCs w:val="26"/>
        </w:rPr>
        <w:t>10 % la matrice è approssimabile alla consistenza. Pertanto, le componenti dell’autovettore normalizzato possono essere considerate come pesi da attribuire agli attributi.</w:t>
      </w:r>
    </w:p>
    <w:p w:rsidR="00E2527E" w:rsidP="3309A262" w:rsidRDefault="00E2527E" w14:paraId="0D893C20" w14:textId="37C2CEB6">
      <w:pPr>
        <w:spacing w:after="0"/>
        <w:jc w:val="both"/>
        <w:rPr>
          <w:sz w:val="26"/>
          <w:szCs w:val="26"/>
        </w:rPr>
      </w:pPr>
    </w:p>
    <w:p w:rsidRPr="00D87E02" w:rsidR="00944811" w:rsidP="1BF1EAEF" w:rsidRDefault="00D87E02" w14:paraId="2F39E195" w14:textId="0680797B">
      <w:pPr>
        <w:pStyle w:val="Titolo3"/>
        <w:rPr>
          <w:b/>
          <w:sz w:val="30"/>
          <w:szCs w:val="30"/>
        </w:rPr>
      </w:pPr>
      <w:bookmarkStart w:name="_Toc188696496" w:id="15"/>
      <w:r w:rsidRPr="1BF1EAEF">
        <w:rPr>
          <w:b/>
          <w:sz w:val="30"/>
          <w:szCs w:val="30"/>
        </w:rPr>
        <w:t>2.3.</w:t>
      </w:r>
      <w:r w:rsidRPr="1BF1EAEF" w:rsidR="003A6E25">
        <w:rPr>
          <w:b/>
          <w:sz w:val="30"/>
          <w:szCs w:val="30"/>
        </w:rPr>
        <w:t>2</w:t>
      </w:r>
      <w:r w:rsidRPr="1BF1EAEF">
        <w:rPr>
          <w:b/>
          <w:sz w:val="30"/>
          <w:szCs w:val="30"/>
        </w:rPr>
        <w:t xml:space="preserve"> – CLUSTER 2</w:t>
      </w:r>
      <w:bookmarkEnd w:id="15"/>
    </w:p>
    <w:p w:rsidR="009D4BF3" w:rsidP="001D2356" w:rsidRDefault="00142DFB" w14:paraId="24158E3C" w14:textId="5DE2F092">
      <w:pPr>
        <w:jc w:val="center"/>
        <w:rPr>
          <w:sz w:val="26"/>
          <w:szCs w:val="26"/>
        </w:rPr>
      </w:pPr>
      <w:r>
        <w:rPr>
          <w:noProof/>
          <w:sz w:val="26"/>
          <w:szCs w:val="26"/>
        </w:rPr>
        <w:drawing>
          <wp:inline distT="0" distB="0" distL="0" distR="0" wp14:anchorId="66340C12" wp14:editId="14161713">
            <wp:extent cx="3787140" cy="1448440"/>
            <wp:effectExtent l="0" t="0" r="3810" b="0"/>
            <wp:docPr id="21258610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1063" name="Immagine 1" descr="Immagine che contiene testo, schermata, Carattere, numero&#10;&#10;Descrizione generata automaticamente"/>
                    <pic:cNvPicPr/>
                  </pic:nvPicPr>
                  <pic:blipFill rotWithShape="1">
                    <a:blip r:embed="rId48">
                      <a:extLst>
                        <a:ext uri="{28A0092B-C50C-407E-A947-70E740481C1C}">
                          <a14:useLocalDpi xmlns:a14="http://schemas.microsoft.com/office/drawing/2010/main" val="0"/>
                        </a:ext>
                      </a:extLst>
                    </a:blip>
                    <a:srcRect r="7586"/>
                    <a:stretch/>
                  </pic:blipFill>
                  <pic:spPr bwMode="auto">
                    <a:xfrm>
                      <a:off x="0" y="0"/>
                      <a:ext cx="3797761" cy="1452502"/>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2ACD6ADC" w14:textId="325539D8">
      <w:pPr>
        <w:jc w:val="center"/>
        <w:rPr>
          <w:sz w:val="26"/>
          <w:szCs w:val="26"/>
        </w:rPr>
      </w:pPr>
      <w:r>
        <w:rPr>
          <w:noProof/>
          <w:sz w:val="26"/>
          <w:szCs w:val="26"/>
        </w:rPr>
        <w:drawing>
          <wp:inline distT="0" distB="0" distL="0" distR="0" wp14:anchorId="0A98E06C" wp14:editId="50988BEA">
            <wp:extent cx="3718560" cy="1470169"/>
            <wp:effectExtent l="0" t="0" r="0" b="0"/>
            <wp:docPr id="879228745"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28745" name="Immagine 2" descr="Immagine che contiene testo, schermata, Carattere, numero&#10;&#10;Descrizione generata automaticamente"/>
                    <pic:cNvPicPr/>
                  </pic:nvPicPr>
                  <pic:blipFill rotWithShape="1">
                    <a:blip r:embed="rId49">
                      <a:extLst>
                        <a:ext uri="{28A0092B-C50C-407E-A947-70E740481C1C}">
                          <a14:useLocalDpi xmlns:a14="http://schemas.microsoft.com/office/drawing/2010/main" val="0"/>
                        </a:ext>
                      </a:extLst>
                    </a:blip>
                    <a:srcRect r="8571"/>
                    <a:stretch/>
                  </pic:blipFill>
                  <pic:spPr bwMode="auto">
                    <a:xfrm>
                      <a:off x="0" y="0"/>
                      <a:ext cx="3729900" cy="1474652"/>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01AC4A66" w14:textId="537F45E2">
      <w:pPr>
        <w:jc w:val="center"/>
        <w:rPr>
          <w:sz w:val="26"/>
          <w:szCs w:val="26"/>
        </w:rPr>
      </w:pPr>
      <w:r>
        <w:rPr>
          <w:noProof/>
          <w:sz w:val="26"/>
          <w:szCs w:val="26"/>
        </w:rPr>
        <w:drawing>
          <wp:inline distT="0" distB="0" distL="0" distR="0" wp14:anchorId="54A8D17B" wp14:editId="26933A28">
            <wp:extent cx="3825240" cy="1575942"/>
            <wp:effectExtent l="0" t="0" r="3810" b="5715"/>
            <wp:docPr id="1257539829"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9829" name="Immagine 3" descr="Immagine che contiene testo, schermata, Carattere, design&#10;&#10;Descrizione generata automaticamente"/>
                    <pic:cNvPicPr/>
                  </pic:nvPicPr>
                  <pic:blipFill rotWithShape="1">
                    <a:blip r:embed="rId50">
                      <a:extLst>
                        <a:ext uri="{28A0092B-C50C-407E-A947-70E740481C1C}">
                          <a14:useLocalDpi xmlns:a14="http://schemas.microsoft.com/office/drawing/2010/main" val="0"/>
                        </a:ext>
                      </a:extLst>
                    </a:blip>
                    <a:srcRect r="13347"/>
                    <a:stretch/>
                  </pic:blipFill>
                  <pic:spPr bwMode="auto">
                    <a:xfrm>
                      <a:off x="0" y="0"/>
                      <a:ext cx="3837504" cy="1580995"/>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252C0673" w14:textId="1382B4DA">
      <w:pPr>
        <w:jc w:val="center"/>
        <w:rPr>
          <w:sz w:val="26"/>
          <w:szCs w:val="26"/>
        </w:rPr>
      </w:pPr>
      <w:r>
        <w:rPr>
          <w:noProof/>
          <w:sz w:val="26"/>
          <w:szCs w:val="26"/>
        </w:rPr>
        <w:lastRenderedPageBreak/>
        <w:drawing>
          <wp:inline distT="0" distB="0" distL="0" distR="0" wp14:anchorId="1860D7F4" wp14:editId="41E65BA2">
            <wp:extent cx="3771900" cy="1568654"/>
            <wp:effectExtent l="0" t="0" r="0" b="0"/>
            <wp:docPr id="887265929"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65929" name="Immagine 5" descr="Immagine che contiene testo, schermata, Carattere, numero&#10;&#10;Descrizione generata automaticamente"/>
                    <pic:cNvPicPr/>
                  </pic:nvPicPr>
                  <pic:blipFill rotWithShape="1">
                    <a:blip r:embed="rId51">
                      <a:extLst>
                        <a:ext uri="{28A0092B-C50C-407E-A947-70E740481C1C}">
                          <a14:useLocalDpi xmlns:a14="http://schemas.microsoft.com/office/drawing/2010/main" val="0"/>
                        </a:ext>
                      </a:extLst>
                    </a:blip>
                    <a:srcRect r="8990"/>
                    <a:stretch/>
                  </pic:blipFill>
                  <pic:spPr bwMode="auto">
                    <a:xfrm>
                      <a:off x="0" y="0"/>
                      <a:ext cx="3775034" cy="1569957"/>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21CD2D58" w14:textId="424A13DA">
      <w:pPr>
        <w:jc w:val="center"/>
        <w:rPr>
          <w:sz w:val="26"/>
          <w:szCs w:val="26"/>
        </w:rPr>
      </w:pPr>
      <w:r>
        <w:rPr>
          <w:noProof/>
          <w:sz w:val="26"/>
          <w:szCs w:val="26"/>
        </w:rPr>
        <w:drawing>
          <wp:inline distT="0" distB="0" distL="0" distR="0" wp14:anchorId="2EE858B4" wp14:editId="122EA35B">
            <wp:extent cx="3764280" cy="1538801"/>
            <wp:effectExtent l="0" t="0" r="7620" b="4445"/>
            <wp:docPr id="1141080053"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0053" name="Immagine 4" descr="Immagine che contiene testo, schermata, Carattere, numero&#10;&#10;Descrizione generata automaticamente"/>
                    <pic:cNvPicPr/>
                  </pic:nvPicPr>
                  <pic:blipFill rotWithShape="1">
                    <a:blip r:embed="rId52">
                      <a:extLst>
                        <a:ext uri="{28A0092B-C50C-407E-A947-70E740481C1C}">
                          <a14:useLocalDpi xmlns:a14="http://schemas.microsoft.com/office/drawing/2010/main" val="0"/>
                        </a:ext>
                      </a:extLst>
                    </a:blip>
                    <a:srcRect r="5746"/>
                    <a:stretch/>
                  </pic:blipFill>
                  <pic:spPr bwMode="auto">
                    <a:xfrm>
                      <a:off x="0" y="0"/>
                      <a:ext cx="3771705" cy="1541836"/>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7001412D" w14:textId="3C332547">
      <w:pPr>
        <w:jc w:val="center"/>
        <w:rPr>
          <w:sz w:val="26"/>
          <w:szCs w:val="26"/>
        </w:rPr>
      </w:pPr>
      <w:r>
        <w:rPr>
          <w:noProof/>
          <w:sz w:val="26"/>
          <w:szCs w:val="26"/>
        </w:rPr>
        <w:drawing>
          <wp:inline distT="0" distB="0" distL="0" distR="0" wp14:anchorId="1129F022" wp14:editId="21D922A2">
            <wp:extent cx="3710940" cy="1444691"/>
            <wp:effectExtent l="0" t="0" r="3810" b="3175"/>
            <wp:docPr id="218950049"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50049" name="Immagine 6" descr="Immagine che contiene testo, schermata, Carattere, design&#10;&#10;Descrizione generata automaticamente"/>
                    <pic:cNvPicPr/>
                  </pic:nvPicPr>
                  <pic:blipFill rotWithShape="1">
                    <a:blip r:embed="rId53">
                      <a:extLst>
                        <a:ext uri="{28A0092B-C50C-407E-A947-70E740481C1C}">
                          <a14:useLocalDpi xmlns:a14="http://schemas.microsoft.com/office/drawing/2010/main" val="0"/>
                        </a:ext>
                      </a:extLst>
                    </a:blip>
                    <a:srcRect r="10795"/>
                    <a:stretch/>
                  </pic:blipFill>
                  <pic:spPr bwMode="auto">
                    <a:xfrm>
                      <a:off x="0" y="0"/>
                      <a:ext cx="3720072" cy="1448246"/>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08861330" w14:textId="4184AB0C">
      <w:pPr>
        <w:jc w:val="center"/>
        <w:rPr>
          <w:sz w:val="26"/>
          <w:szCs w:val="26"/>
        </w:rPr>
      </w:pPr>
      <w:r>
        <w:rPr>
          <w:noProof/>
          <w:sz w:val="26"/>
          <w:szCs w:val="26"/>
        </w:rPr>
        <w:drawing>
          <wp:inline distT="0" distB="0" distL="0" distR="0" wp14:anchorId="19A2CC78" wp14:editId="5835F890">
            <wp:extent cx="3848100" cy="1415270"/>
            <wp:effectExtent l="0" t="0" r="0" b="0"/>
            <wp:docPr id="136248555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5554" name="Immagine 7" descr="Immagine che contiene testo, schermata, Carattere, numero&#10;&#10;Descrizione generata automaticamente"/>
                    <pic:cNvPicPr/>
                  </pic:nvPicPr>
                  <pic:blipFill rotWithShape="1">
                    <a:blip r:embed="rId54">
                      <a:extLst>
                        <a:ext uri="{28A0092B-C50C-407E-A947-70E740481C1C}">
                          <a14:useLocalDpi xmlns:a14="http://schemas.microsoft.com/office/drawing/2010/main" val="0"/>
                        </a:ext>
                      </a:extLst>
                    </a:blip>
                    <a:srcRect r="13036"/>
                    <a:stretch/>
                  </pic:blipFill>
                  <pic:spPr bwMode="auto">
                    <a:xfrm>
                      <a:off x="0" y="0"/>
                      <a:ext cx="3857062" cy="1418566"/>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0C475326" w14:textId="64959D21">
      <w:pPr>
        <w:jc w:val="center"/>
        <w:rPr>
          <w:sz w:val="26"/>
          <w:szCs w:val="26"/>
        </w:rPr>
      </w:pPr>
      <w:r>
        <w:rPr>
          <w:noProof/>
          <w:sz w:val="26"/>
          <w:szCs w:val="26"/>
        </w:rPr>
        <w:drawing>
          <wp:inline distT="0" distB="0" distL="0" distR="0" wp14:anchorId="5AB9E3E3" wp14:editId="5F753534">
            <wp:extent cx="3825240" cy="1608830"/>
            <wp:effectExtent l="0" t="0" r="3810" b="0"/>
            <wp:docPr id="128254847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48479" name="Immagine 8" descr="Immagine che contiene testo, schermata, Carattere&#10;&#10;Descrizione generata automaticamente"/>
                    <pic:cNvPicPr/>
                  </pic:nvPicPr>
                  <pic:blipFill rotWithShape="1">
                    <a:blip r:embed="rId55">
                      <a:extLst>
                        <a:ext uri="{28A0092B-C50C-407E-A947-70E740481C1C}">
                          <a14:useLocalDpi xmlns:a14="http://schemas.microsoft.com/office/drawing/2010/main" val="0"/>
                        </a:ext>
                      </a:extLst>
                    </a:blip>
                    <a:srcRect r="9639"/>
                    <a:stretch/>
                  </pic:blipFill>
                  <pic:spPr bwMode="auto">
                    <a:xfrm>
                      <a:off x="0" y="0"/>
                      <a:ext cx="3832577" cy="1611916"/>
                    </a:xfrm>
                    <a:prstGeom prst="rect">
                      <a:avLst/>
                    </a:prstGeom>
                    <a:ln>
                      <a:noFill/>
                    </a:ln>
                    <a:extLst>
                      <a:ext uri="{53640926-AAD7-44D8-BBD7-CCE9431645EC}">
                        <a14:shadowObscured xmlns:a14="http://schemas.microsoft.com/office/drawing/2010/main"/>
                      </a:ext>
                    </a:extLst>
                  </pic:spPr>
                </pic:pic>
              </a:graphicData>
            </a:graphic>
          </wp:inline>
        </w:drawing>
      </w:r>
    </w:p>
    <w:p w:rsidR="00142DFB" w:rsidP="001D2356" w:rsidRDefault="00142DFB" w14:paraId="28143577" w14:textId="1320EB1E">
      <w:pPr>
        <w:jc w:val="center"/>
        <w:rPr>
          <w:sz w:val="26"/>
          <w:szCs w:val="26"/>
        </w:rPr>
      </w:pPr>
      <w:r>
        <w:rPr>
          <w:noProof/>
          <w:sz w:val="26"/>
          <w:szCs w:val="26"/>
        </w:rPr>
        <w:lastRenderedPageBreak/>
        <w:drawing>
          <wp:inline distT="0" distB="0" distL="0" distR="0" wp14:anchorId="70E8ABBF" wp14:editId="218CCA3C">
            <wp:extent cx="3825240" cy="1456809"/>
            <wp:effectExtent l="0" t="0" r="3810" b="0"/>
            <wp:docPr id="543441769" name="Immagine 9"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1769" name="Immagine 9" descr="Immagine che contiene testo, schermata, Carattere, design&#10;&#10;Descrizione generata automaticamente"/>
                    <pic:cNvPicPr/>
                  </pic:nvPicPr>
                  <pic:blipFill rotWithShape="1">
                    <a:blip r:embed="rId56">
                      <a:extLst>
                        <a:ext uri="{28A0092B-C50C-407E-A947-70E740481C1C}">
                          <a14:useLocalDpi xmlns:a14="http://schemas.microsoft.com/office/drawing/2010/main" val="0"/>
                        </a:ext>
                      </a:extLst>
                    </a:blip>
                    <a:srcRect r="8547"/>
                    <a:stretch/>
                  </pic:blipFill>
                  <pic:spPr bwMode="auto">
                    <a:xfrm>
                      <a:off x="0" y="0"/>
                      <a:ext cx="3832054" cy="1459404"/>
                    </a:xfrm>
                    <a:prstGeom prst="rect">
                      <a:avLst/>
                    </a:prstGeom>
                    <a:ln>
                      <a:noFill/>
                    </a:ln>
                    <a:extLst>
                      <a:ext uri="{53640926-AAD7-44D8-BBD7-CCE9431645EC}">
                        <a14:shadowObscured xmlns:a14="http://schemas.microsoft.com/office/drawing/2010/main"/>
                      </a:ext>
                    </a:extLst>
                  </pic:spPr>
                </pic:pic>
              </a:graphicData>
            </a:graphic>
          </wp:inline>
        </w:drawing>
      </w:r>
    </w:p>
    <w:p w:rsidR="00640DB7" w:rsidP="001D2356" w:rsidRDefault="00640DB7" w14:paraId="058E227C" w14:textId="1CDB7935">
      <w:pPr>
        <w:jc w:val="center"/>
        <w:rPr>
          <w:i/>
          <w:sz w:val="24"/>
          <w:szCs w:val="24"/>
        </w:rPr>
      </w:pPr>
      <w:r w:rsidRPr="1BF1EAEF">
        <w:rPr>
          <w:i/>
          <w:sz w:val="24"/>
          <w:szCs w:val="24"/>
        </w:rPr>
        <w:t>Figura 2.12 – Matrici rappresentative CLUSTER 2</w:t>
      </w:r>
    </w:p>
    <w:p w:rsidR="00EE18E1" w:rsidP="001D2356" w:rsidRDefault="00EE18E1" w14:paraId="60081009" w14:textId="77777777">
      <w:pPr>
        <w:jc w:val="center"/>
        <w:rPr>
          <w:i/>
          <w:sz w:val="24"/>
          <w:szCs w:val="24"/>
        </w:rPr>
      </w:pPr>
    </w:p>
    <w:p w:rsidR="00F060B4" w:rsidP="00326B5E" w:rsidRDefault="00326B5E" w14:paraId="1CB3F63B" w14:textId="043ED733">
      <w:pPr>
        <w:rPr>
          <w:sz w:val="26"/>
          <w:szCs w:val="26"/>
        </w:rPr>
      </w:pPr>
      <w:r>
        <w:rPr>
          <w:sz w:val="26"/>
          <w:szCs w:val="26"/>
        </w:rPr>
        <w:t>Si verifica</w:t>
      </w:r>
      <w:r w:rsidRPr="00326B5E">
        <w:rPr>
          <w:sz w:val="26"/>
          <w:szCs w:val="26"/>
        </w:rPr>
        <w:t xml:space="preserve"> se tali matrici sono aggregabili calcolando l’</w:t>
      </w:r>
      <w:r w:rsidRPr="5264FC7C">
        <w:rPr>
          <w:b/>
          <w:sz w:val="26"/>
          <w:szCs w:val="26"/>
        </w:rPr>
        <w:t xml:space="preserve">indice di similarità </w:t>
      </w:r>
      <w:r w:rsidRPr="5264FC7C" w:rsidR="6360C88B">
        <w:rPr>
          <w:b/>
          <w:sz w:val="26"/>
          <w:szCs w:val="26"/>
        </w:rPr>
        <w:t>(</w:t>
      </w:r>
      <w:r w:rsidRPr="5264FC7C">
        <w:rPr>
          <w:b/>
          <w:sz w:val="26"/>
          <w:szCs w:val="26"/>
        </w:rPr>
        <w:t>SI</w:t>
      </w:r>
      <w:r w:rsidRPr="5264FC7C" w:rsidR="5264FC7C">
        <w:rPr>
          <w:b/>
          <w:bCs/>
          <w:sz w:val="26"/>
          <w:szCs w:val="26"/>
        </w:rPr>
        <w:t>)</w:t>
      </w:r>
      <w:r w:rsidRPr="5264FC7C" w:rsidR="5264FC7C">
        <w:rPr>
          <w:sz w:val="26"/>
          <w:szCs w:val="26"/>
        </w:rPr>
        <w:t>:</w:t>
      </w:r>
      <w:r w:rsidRPr="00326B5E">
        <w:rPr>
          <w:sz w:val="26"/>
          <w:szCs w:val="26"/>
        </w:rPr>
        <w:t xml:space="preserve"> </w:t>
      </w:r>
    </w:p>
    <w:p w:rsidR="00EE18E1" w:rsidP="00326B5E" w:rsidRDefault="00EE18E1" w14:paraId="16F21D4D" w14:textId="77777777">
      <w:pPr>
        <w:rPr>
          <w:sz w:val="26"/>
          <w:szCs w:val="26"/>
        </w:rPr>
      </w:pPr>
    </w:p>
    <w:tbl>
      <w:tblPr>
        <w:tblStyle w:val="Grigliatabella"/>
        <w:tblW w:w="3148" w:type="dxa"/>
        <w:jc w:val="center"/>
        <w:tblLook w:val="04A0" w:firstRow="1" w:lastRow="0" w:firstColumn="1" w:lastColumn="0" w:noHBand="0" w:noVBand="1"/>
      </w:tblPr>
      <w:tblGrid>
        <w:gridCol w:w="1413"/>
        <w:gridCol w:w="1735"/>
      </w:tblGrid>
      <w:tr w:rsidRPr="00BB7330" w:rsidR="00BB7330" w:rsidTr="00425AD2" w14:paraId="1A527431" w14:textId="77777777">
        <w:trPr>
          <w:jc w:val="center"/>
        </w:trPr>
        <w:tc>
          <w:tcPr>
            <w:tcW w:w="1413" w:type="dxa"/>
            <w:tcBorders>
              <w:right w:val="single" w:color="auto" w:sz="4" w:space="0"/>
            </w:tcBorders>
          </w:tcPr>
          <w:p w:rsidRPr="00BB7330" w:rsidR="00BB7330" w:rsidP="00BB7330" w:rsidRDefault="00BB7330" w14:paraId="1B264DE9" w14:textId="47D11D7A">
            <w:pPr>
              <w:spacing w:after="160" w:line="259" w:lineRule="auto"/>
              <w:rPr>
                <w:b/>
                <w:bCs/>
                <w:sz w:val="26"/>
                <w:szCs w:val="26"/>
              </w:rPr>
            </w:pPr>
            <w:r>
              <w:rPr>
                <w:b/>
                <w:bCs/>
                <w:sz w:val="26"/>
                <w:szCs w:val="26"/>
              </w:rPr>
              <w:t>Matrici</w:t>
            </w:r>
          </w:p>
        </w:tc>
        <w:tc>
          <w:tcPr>
            <w:tcW w:w="1735" w:type="dxa"/>
            <w:tcBorders>
              <w:left w:val="single" w:color="auto" w:sz="4" w:space="0"/>
            </w:tcBorders>
          </w:tcPr>
          <w:p w:rsidRPr="00BB7330" w:rsidR="00BB7330" w:rsidP="00BB7330" w:rsidRDefault="00BB7330" w14:paraId="2787A85B" w14:textId="7D3AEA3D">
            <w:pPr>
              <w:spacing w:after="160" w:line="259" w:lineRule="auto"/>
              <w:rPr>
                <w:b/>
                <w:bCs/>
                <w:sz w:val="26"/>
                <w:szCs w:val="26"/>
              </w:rPr>
            </w:pPr>
            <w:r w:rsidRPr="00BB7330">
              <w:rPr>
                <w:b/>
                <w:bCs/>
                <w:sz w:val="26"/>
                <w:szCs w:val="26"/>
              </w:rPr>
              <w:t>SI</w:t>
            </w:r>
          </w:p>
        </w:tc>
      </w:tr>
      <w:tr w:rsidRPr="00BB7330" w:rsidR="00BB7330" w:rsidTr="00425AD2" w14:paraId="43B5A6E0" w14:textId="77777777">
        <w:trPr>
          <w:jc w:val="center"/>
        </w:trPr>
        <w:tc>
          <w:tcPr>
            <w:tcW w:w="1413" w:type="dxa"/>
          </w:tcPr>
          <w:p w:rsidRPr="00BB7330" w:rsidR="00BB7330" w:rsidP="00BB7330" w:rsidRDefault="00BB7330" w14:paraId="68403A10" w14:textId="77777777">
            <w:pPr>
              <w:spacing w:after="160" w:line="259" w:lineRule="auto"/>
              <w:rPr>
                <w:sz w:val="26"/>
                <w:szCs w:val="26"/>
              </w:rPr>
            </w:pPr>
            <w:r w:rsidRPr="00BB7330">
              <w:rPr>
                <w:sz w:val="26"/>
                <w:szCs w:val="26"/>
              </w:rPr>
              <w:t>A e B</w:t>
            </w:r>
          </w:p>
        </w:tc>
        <w:tc>
          <w:tcPr>
            <w:tcW w:w="1735" w:type="dxa"/>
          </w:tcPr>
          <w:p w:rsidRPr="00BB7330" w:rsidR="00BB7330" w:rsidP="00BB7330" w:rsidRDefault="00BB7330" w14:paraId="030075D9" w14:textId="394ED828">
            <w:pPr>
              <w:spacing w:after="160" w:line="259" w:lineRule="auto"/>
              <w:rPr>
                <w:sz w:val="26"/>
                <w:szCs w:val="26"/>
              </w:rPr>
            </w:pPr>
            <w:r w:rsidRPr="00BB7330">
              <w:rPr>
                <w:sz w:val="26"/>
                <w:szCs w:val="26"/>
              </w:rPr>
              <w:t>1.0</w:t>
            </w:r>
            <w:r w:rsidR="000C2ABC">
              <w:rPr>
                <w:sz w:val="26"/>
                <w:szCs w:val="26"/>
              </w:rPr>
              <w:t>18</w:t>
            </w:r>
          </w:p>
        </w:tc>
      </w:tr>
      <w:tr w:rsidRPr="00BB7330" w:rsidR="00BB7330" w:rsidTr="00425AD2" w14:paraId="69B9F88F" w14:textId="77777777">
        <w:trPr>
          <w:jc w:val="center"/>
        </w:trPr>
        <w:tc>
          <w:tcPr>
            <w:tcW w:w="1413" w:type="dxa"/>
          </w:tcPr>
          <w:p w:rsidRPr="00BB7330" w:rsidR="00BB7330" w:rsidP="00BB7330" w:rsidRDefault="00BB7330" w14:paraId="2ACFBD30" w14:textId="77777777">
            <w:pPr>
              <w:spacing w:after="160" w:line="259" w:lineRule="auto"/>
              <w:rPr>
                <w:sz w:val="26"/>
                <w:szCs w:val="26"/>
              </w:rPr>
            </w:pPr>
            <w:r w:rsidRPr="00BB7330">
              <w:rPr>
                <w:sz w:val="26"/>
                <w:szCs w:val="26"/>
              </w:rPr>
              <w:t>A e C</w:t>
            </w:r>
          </w:p>
        </w:tc>
        <w:tc>
          <w:tcPr>
            <w:tcW w:w="1735" w:type="dxa"/>
          </w:tcPr>
          <w:p w:rsidRPr="00BB7330" w:rsidR="00BB7330" w:rsidP="00BB7330" w:rsidRDefault="00BB7330" w14:paraId="7E99B4CC" w14:textId="1EA6B911">
            <w:pPr>
              <w:spacing w:after="160" w:line="259" w:lineRule="auto"/>
              <w:rPr>
                <w:sz w:val="26"/>
                <w:szCs w:val="26"/>
              </w:rPr>
            </w:pPr>
            <w:r w:rsidRPr="00BB7330">
              <w:rPr>
                <w:sz w:val="26"/>
                <w:szCs w:val="26"/>
              </w:rPr>
              <w:t>1.0</w:t>
            </w:r>
            <w:r w:rsidR="000C2ABC">
              <w:rPr>
                <w:sz w:val="26"/>
                <w:szCs w:val="26"/>
              </w:rPr>
              <w:t>5</w:t>
            </w:r>
          </w:p>
        </w:tc>
      </w:tr>
      <w:tr w:rsidRPr="00BB7330" w:rsidR="00BB7330" w:rsidTr="00425AD2" w14:paraId="44655B23" w14:textId="77777777">
        <w:trPr>
          <w:trHeight w:val="300"/>
          <w:jc w:val="center"/>
        </w:trPr>
        <w:tc>
          <w:tcPr>
            <w:tcW w:w="1413" w:type="dxa"/>
          </w:tcPr>
          <w:p w:rsidRPr="00BB7330" w:rsidR="00BB7330" w:rsidP="00BB7330" w:rsidRDefault="00BB7330" w14:paraId="1E8168EF" w14:textId="77777777">
            <w:pPr>
              <w:spacing w:after="160" w:line="259" w:lineRule="auto"/>
              <w:rPr>
                <w:sz w:val="26"/>
                <w:szCs w:val="26"/>
              </w:rPr>
            </w:pPr>
            <w:r w:rsidRPr="00BB7330">
              <w:rPr>
                <w:sz w:val="26"/>
                <w:szCs w:val="26"/>
              </w:rPr>
              <w:t>B e C</w:t>
            </w:r>
          </w:p>
        </w:tc>
        <w:tc>
          <w:tcPr>
            <w:tcW w:w="1735" w:type="dxa"/>
          </w:tcPr>
          <w:p w:rsidRPr="00BB7330" w:rsidR="00BB7330" w:rsidP="00BB7330" w:rsidRDefault="00BB7330" w14:paraId="65A34A46" w14:textId="18BAEE84">
            <w:pPr>
              <w:spacing w:after="160" w:line="259" w:lineRule="auto"/>
              <w:rPr>
                <w:sz w:val="26"/>
                <w:szCs w:val="26"/>
              </w:rPr>
            </w:pPr>
            <w:r w:rsidRPr="00BB7330">
              <w:rPr>
                <w:sz w:val="26"/>
                <w:szCs w:val="26"/>
              </w:rPr>
              <w:t>1.0</w:t>
            </w:r>
            <w:r w:rsidR="000C2ABC">
              <w:rPr>
                <w:sz w:val="26"/>
                <w:szCs w:val="26"/>
              </w:rPr>
              <w:t>67</w:t>
            </w:r>
          </w:p>
        </w:tc>
      </w:tr>
    </w:tbl>
    <w:p w:rsidR="009804E8" w:rsidP="009804E8" w:rsidRDefault="009804E8" w14:paraId="6273B54B" w14:textId="77777777">
      <w:pPr>
        <w:spacing w:after="0"/>
        <w:rPr>
          <w:sz w:val="26"/>
          <w:szCs w:val="26"/>
        </w:rPr>
      </w:pPr>
    </w:p>
    <w:p w:rsidRPr="009804E8" w:rsidR="009804E8" w:rsidP="1BF1EAEF" w:rsidRDefault="009804E8" w14:paraId="6B123381" w14:textId="6D3DF0BD">
      <w:pPr>
        <w:spacing w:after="0"/>
        <w:jc w:val="both"/>
        <w:rPr>
          <w:sz w:val="26"/>
          <w:szCs w:val="26"/>
        </w:rPr>
      </w:pPr>
      <w:bookmarkStart w:name="_Hlk187999201" w:id="16"/>
      <w:r w:rsidRPr="009804E8">
        <w:rPr>
          <w:sz w:val="26"/>
          <w:szCs w:val="26"/>
        </w:rPr>
        <w:t xml:space="preserve">Essedo </w:t>
      </w:r>
      <w:r>
        <w:rPr>
          <w:sz w:val="26"/>
          <w:szCs w:val="26"/>
        </w:rPr>
        <w:t xml:space="preserve">l’indice </w:t>
      </w:r>
      <w:r w:rsidRPr="009804E8">
        <w:rPr>
          <w:sz w:val="26"/>
          <w:szCs w:val="26"/>
        </w:rPr>
        <w:t>SI</w:t>
      </w:r>
      <w:r>
        <w:rPr>
          <w:sz w:val="26"/>
          <w:szCs w:val="26"/>
        </w:rPr>
        <w:t xml:space="preserve"> &lt;</w:t>
      </w:r>
      <w:r w:rsidRPr="009804E8">
        <w:rPr>
          <w:sz w:val="26"/>
          <w:szCs w:val="26"/>
        </w:rPr>
        <w:t xml:space="preserve"> 1.067 allora possiamo considerare le tre matrici simili</w:t>
      </w:r>
      <w:r>
        <w:rPr>
          <w:sz w:val="26"/>
          <w:szCs w:val="26"/>
        </w:rPr>
        <w:t xml:space="preserve"> e quindi aggregabili</w:t>
      </w:r>
      <w:r w:rsidRPr="009804E8">
        <w:rPr>
          <w:sz w:val="26"/>
          <w:szCs w:val="26"/>
        </w:rPr>
        <w:t xml:space="preserve">. </w:t>
      </w:r>
    </w:p>
    <w:p w:rsidR="009804E8" w:rsidP="1BF1EAEF" w:rsidRDefault="009804E8" w14:paraId="344EC464" w14:textId="5410AE74">
      <w:pPr>
        <w:spacing w:after="0"/>
        <w:jc w:val="both"/>
        <w:rPr>
          <w:sz w:val="26"/>
          <w:szCs w:val="26"/>
        </w:rPr>
      </w:pPr>
      <w:bookmarkStart w:name="_Hlk187739447" w:id="17"/>
      <w:r>
        <w:rPr>
          <w:sz w:val="26"/>
          <w:szCs w:val="26"/>
        </w:rPr>
        <w:t>Si procede calcolando</w:t>
      </w:r>
      <w:r w:rsidRPr="009804E8">
        <w:rPr>
          <w:sz w:val="26"/>
          <w:szCs w:val="26"/>
        </w:rPr>
        <w:t xml:space="preserve"> la matrice aggregata </w:t>
      </w:r>
      <w:bookmarkEnd w:id="17"/>
      <w:r w:rsidRPr="009804E8">
        <w:rPr>
          <w:sz w:val="26"/>
          <w:szCs w:val="26"/>
        </w:rPr>
        <w:t xml:space="preserve">rappresentativa dei giudizi del cluster 2, tramite la media geometrica. </w:t>
      </w:r>
    </w:p>
    <w:p w:rsidRPr="009804E8" w:rsidR="00F85418" w:rsidP="009804E8" w:rsidRDefault="00F85418" w14:paraId="5DFBD7E9" w14:textId="77777777">
      <w:pPr>
        <w:spacing w:after="0"/>
        <w:rPr>
          <w:sz w:val="26"/>
          <w:szCs w:val="26"/>
        </w:rPr>
      </w:pPr>
    </w:p>
    <w:bookmarkEnd w:id="16"/>
    <w:p w:rsidR="00BB7330" w:rsidP="008E45D8" w:rsidRDefault="000C2ABC" w14:paraId="77B1D600" w14:textId="605B4948">
      <w:pPr>
        <w:jc w:val="center"/>
        <w:rPr>
          <w:sz w:val="26"/>
          <w:szCs w:val="26"/>
        </w:rPr>
      </w:pPr>
      <w:r>
        <w:rPr>
          <w:noProof/>
          <w:sz w:val="26"/>
          <w:szCs w:val="26"/>
        </w:rPr>
        <w:drawing>
          <wp:inline distT="0" distB="0" distL="0" distR="0" wp14:anchorId="29172F11" wp14:editId="06BBB870">
            <wp:extent cx="3878580" cy="1409615"/>
            <wp:effectExtent l="0" t="0" r="7620" b="635"/>
            <wp:docPr id="1978765001"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5001" name="Immagine 10" descr="Immagine che contiene testo, schermata, Carattere, numer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888539" cy="1413234"/>
                    </a:xfrm>
                    <a:prstGeom prst="rect">
                      <a:avLst/>
                    </a:prstGeom>
                  </pic:spPr>
                </pic:pic>
              </a:graphicData>
            </a:graphic>
          </wp:inline>
        </w:drawing>
      </w:r>
    </w:p>
    <w:p w:rsidR="008E45D8" w:rsidP="008E45D8" w:rsidRDefault="008E45D8" w14:paraId="30730BA0" w14:textId="70141162">
      <w:pPr>
        <w:jc w:val="center"/>
        <w:rPr>
          <w:i/>
          <w:sz w:val="24"/>
          <w:szCs w:val="24"/>
        </w:rPr>
      </w:pPr>
      <w:r w:rsidRPr="1BF1EAEF">
        <w:rPr>
          <w:i/>
          <w:sz w:val="24"/>
          <w:szCs w:val="24"/>
        </w:rPr>
        <w:t>Figura 2.13 – Matrice aggregata rappresentativa dei giudizi del CLUSTER 2</w:t>
      </w:r>
    </w:p>
    <w:p w:rsidR="1BF1EAEF" w:rsidP="1BF1EAEF" w:rsidRDefault="1BF1EAEF" w14:paraId="2FAA9A1E" w14:textId="7EE5A275">
      <w:pPr>
        <w:rPr>
          <w:sz w:val="26"/>
          <w:szCs w:val="26"/>
        </w:rPr>
      </w:pPr>
    </w:p>
    <w:p w:rsidR="008E45D8" w:rsidP="00740DA7" w:rsidRDefault="00BD6083" w14:paraId="0C70895B" w14:textId="4701698A">
      <w:pPr>
        <w:rPr>
          <w:sz w:val="26"/>
          <w:szCs w:val="26"/>
        </w:rPr>
      </w:pPr>
      <w:r>
        <w:rPr>
          <w:sz w:val="26"/>
          <w:szCs w:val="26"/>
        </w:rPr>
        <w:t>Si definiscono gli autovalori e autovettori connessi a tale matrice</w:t>
      </w:r>
      <w:r w:rsidR="00F753C3">
        <w:rPr>
          <w:sz w:val="26"/>
          <w:szCs w:val="26"/>
        </w:rPr>
        <w:t>.</w:t>
      </w:r>
      <w:r>
        <w:rPr>
          <w:sz w:val="26"/>
          <w:szCs w:val="26"/>
        </w:rPr>
        <w:t xml:space="preserve"> </w:t>
      </w:r>
    </w:p>
    <w:p w:rsidR="00BD6083" w:rsidP="00BD6083" w:rsidRDefault="000C2ABC" w14:paraId="5EFBC584" w14:textId="48F225DB">
      <w:pPr>
        <w:jc w:val="center"/>
        <w:rPr>
          <w:sz w:val="26"/>
          <w:szCs w:val="26"/>
        </w:rPr>
      </w:pPr>
      <w:r>
        <w:rPr>
          <w:noProof/>
          <w:sz w:val="26"/>
          <w:szCs w:val="26"/>
        </w:rPr>
        <w:lastRenderedPageBreak/>
        <w:drawing>
          <wp:inline distT="0" distB="0" distL="0" distR="0" wp14:anchorId="0CA3192E" wp14:editId="2672F015">
            <wp:extent cx="6120130" cy="2642870"/>
            <wp:effectExtent l="0" t="0" r="0" b="5080"/>
            <wp:docPr id="923961705" name="Immagine 1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1705" name="Immagine 11" descr="Immagine che contiene testo, schermata, Carattere, numer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2642870"/>
                    </a:xfrm>
                    <a:prstGeom prst="rect">
                      <a:avLst/>
                    </a:prstGeom>
                  </pic:spPr>
                </pic:pic>
              </a:graphicData>
            </a:graphic>
          </wp:inline>
        </w:drawing>
      </w:r>
    </w:p>
    <w:p w:rsidR="00F753C3" w:rsidP="00BD6083" w:rsidRDefault="00F753C3" w14:paraId="3191DA66" w14:textId="2504C957">
      <w:pPr>
        <w:jc w:val="center"/>
        <w:rPr>
          <w:i/>
          <w:sz w:val="24"/>
          <w:szCs w:val="24"/>
        </w:rPr>
      </w:pPr>
      <w:r w:rsidRPr="1BF1EAEF">
        <w:rPr>
          <w:i/>
          <w:sz w:val="24"/>
          <w:szCs w:val="24"/>
        </w:rPr>
        <w:t xml:space="preserve">Figura 2.14 – Autovalori e autovettori connessi </w:t>
      </w:r>
      <w:r w:rsidRPr="1BF1EAEF" w:rsidR="001806BF">
        <w:rPr>
          <w:i/>
          <w:sz w:val="24"/>
          <w:szCs w:val="24"/>
        </w:rPr>
        <w:t>alla matrice aggregata</w:t>
      </w:r>
    </w:p>
    <w:p w:rsidR="00EE18E1" w:rsidP="1BF1EAEF" w:rsidRDefault="00EE18E1" w14:paraId="7333F32B" w14:textId="77777777">
      <w:pPr>
        <w:jc w:val="both"/>
        <w:rPr>
          <w:sz w:val="26"/>
          <w:szCs w:val="26"/>
        </w:rPr>
      </w:pPr>
    </w:p>
    <w:p w:rsidR="001806BF" w:rsidP="1BF1EAEF" w:rsidRDefault="00624055" w14:paraId="33694C7B" w14:textId="615ACB3E">
      <w:pPr>
        <w:jc w:val="both"/>
        <w:rPr>
          <w:sz w:val="26"/>
          <w:szCs w:val="26"/>
        </w:rPr>
      </w:pPr>
      <w:r>
        <w:rPr>
          <w:sz w:val="26"/>
          <w:szCs w:val="26"/>
        </w:rPr>
        <w:t>Si procede calcolando</w:t>
      </w:r>
      <w:r w:rsidRPr="00236CCE" w:rsidR="00236CCE">
        <w:rPr>
          <w:sz w:val="26"/>
          <w:szCs w:val="26"/>
        </w:rPr>
        <w:t xml:space="preserve"> l’autovalore massimo e il corrispondente autovettore</w:t>
      </w:r>
      <w:r>
        <w:rPr>
          <w:sz w:val="26"/>
          <w:szCs w:val="26"/>
        </w:rPr>
        <w:t xml:space="preserve">, andando poi </w:t>
      </w:r>
      <w:r w:rsidRPr="00236CCE" w:rsidR="00236CCE">
        <w:rPr>
          <w:sz w:val="26"/>
          <w:szCs w:val="26"/>
        </w:rPr>
        <w:t xml:space="preserve">a normalizzare </w:t>
      </w:r>
      <w:r w:rsidRPr="00236CCE" w:rsidR="00D75A67">
        <w:rPr>
          <w:sz w:val="26"/>
          <w:szCs w:val="26"/>
        </w:rPr>
        <w:t>quest’ultimo</w:t>
      </w:r>
      <w:r>
        <w:rPr>
          <w:sz w:val="26"/>
          <w:szCs w:val="26"/>
        </w:rPr>
        <w:t>.</w:t>
      </w:r>
    </w:p>
    <w:p w:rsidR="00624055" w:rsidP="00D75A67" w:rsidRDefault="000C2ABC" w14:paraId="0A46FC2D" w14:textId="7D9BB912">
      <w:pPr>
        <w:jc w:val="center"/>
        <w:rPr>
          <w:sz w:val="26"/>
          <w:szCs w:val="26"/>
        </w:rPr>
      </w:pPr>
      <w:r>
        <w:rPr>
          <w:noProof/>
          <w:sz w:val="26"/>
          <w:szCs w:val="26"/>
        </w:rPr>
        <w:drawing>
          <wp:inline distT="0" distB="0" distL="0" distR="0" wp14:anchorId="5A17EC16" wp14:editId="029D07DA">
            <wp:extent cx="2915057" cy="2000529"/>
            <wp:effectExtent l="0" t="0" r="0" b="0"/>
            <wp:docPr id="1201237691" name="Immagine 12"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7691" name="Immagine 12" descr="Immagine che contiene testo, schermata, Carattere, ricevu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915057" cy="2000529"/>
                    </a:xfrm>
                    <a:prstGeom prst="rect">
                      <a:avLst/>
                    </a:prstGeom>
                  </pic:spPr>
                </pic:pic>
              </a:graphicData>
            </a:graphic>
          </wp:inline>
        </w:drawing>
      </w:r>
    </w:p>
    <w:p w:rsidR="00D75A67" w:rsidP="00D75A67" w:rsidRDefault="00D75A67" w14:paraId="0A792872" w14:textId="1FCD0A72">
      <w:pPr>
        <w:jc w:val="center"/>
        <w:rPr>
          <w:i/>
          <w:sz w:val="24"/>
          <w:szCs w:val="24"/>
        </w:rPr>
      </w:pPr>
      <w:r w:rsidRPr="1BF1EAEF">
        <w:rPr>
          <w:i/>
          <w:sz w:val="24"/>
          <w:szCs w:val="24"/>
        </w:rPr>
        <w:t>Figura 2.15 – Autovalore massimo e autovettore corrispondente</w:t>
      </w:r>
    </w:p>
    <w:p w:rsidR="00D75A67" w:rsidP="00D75A67" w:rsidRDefault="000C2ABC" w14:paraId="4E38F6D0" w14:textId="2AE6373D">
      <w:pPr>
        <w:jc w:val="center"/>
        <w:rPr>
          <w:sz w:val="26"/>
          <w:szCs w:val="26"/>
        </w:rPr>
      </w:pPr>
      <w:r>
        <w:rPr>
          <w:noProof/>
          <w:sz w:val="26"/>
          <w:szCs w:val="26"/>
        </w:rPr>
        <w:drawing>
          <wp:inline distT="0" distB="0" distL="0" distR="0" wp14:anchorId="5CE1FB3F" wp14:editId="46D8D4C5">
            <wp:extent cx="3210373" cy="1324160"/>
            <wp:effectExtent l="0" t="0" r="0" b="9525"/>
            <wp:docPr id="1330086754" name="Immagine 1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6754" name="Immagine 13" descr="Immagine che contiene testo, schermata, Carattere&#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210373" cy="1324160"/>
                    </a:xfrm>
                    <a:prstGeom prst="rect">
                      <a:avLst/>
                    </a:prstGeom>
                  </pic:spPr>
                </pic:pic>
              </a:graphicData>
            </a:graphic>
          </wp:inline>
        </w:drawing>
      </w:r>
    </w:p>
    <w:p w:rsidR="009569F2" w:rsidP="00D75A67" w:rsidRDefault="009569F2" w14:paraId="10E3FF45" w14:textId="52CF36DE">
      <w:pPr>
        <w:jc w:val="center"/>
        <w:rPr>
          <w:i/>
          <w:sz w:val="24"/>
          <w:szCs w:val="24"/>
        </w:rPr>
      </w:pPr>
      <w:r w:rsidRPr="1BF1EAEF">
        <w:rPr>
          <w:i/>
          <w:sz w:val="24"/>
          <w:szCs w:val="24"/>
        </w:rPr>
        <w:t>Figura 2.16 – Autovettore massimo normalizzato</w:t>
      </w:r>
    </w:p>
    <w:p w:rsidR="00304BF4" w:rsidP="1BF1EAEF" w:rsidRDefault="00304BF4" w14:paraId="349C7EF8" w14:textId="77777777">
      <w:pPr>
        <w:jc w:val="both"/>
        <w:rPr>
          <w:sz w:val="26"/>
          <w:szCs w:val="26"/>
        </w:rPr>
      </w:pPr>
    </w:p>
    <w:p w:rsidR="2147AC8F" w:rsidP="1BF1EAEF" w:rsidRDefault="2147AC8F" w14:paraId="34902F50" w14:textId="0AF358A6">
      <w:pPr>
        <w:jc w:val="both"/>
        <w:rPr>
          <w:sz w:val="26"/>
          <w:szCs w:val="26"/>
        </w:rPr>
      </w:pPr>
      <w:r w:rsidRPr="1BF1EAEF">
        <w:rPr>
          <w:sz w:val="26"/>
          <w:szCs w:val="26"/>
        </w:rPr>
        <w:t>w2 = [0.256, 0.103, 0.596, 0.045]</w:t>
      </w:r>
    </w:p>
    <w:p w:rsidR="1BF1EAEF" w:rsidP="1BF1EAEF" w:rsidRDefault="1BF1EAEF" w14:paraId="570B4743" w14:textId="443B67C9">
      <w:pPr>
        <w:jc w:val="both"/>
        <w:rPr>
          <w:sz w:val="26"/>
          <w:szCs w:val="26"/>
        </w:rPr>
      </w:pPr>
    </w:p>
    <w:p w:rsidRPr="005A5FBD" w:rsidR="005A5FBD" w:rsidP="1BF1EAEF" w:rsidRDefault="005A5FBD" w14:paraId="75E2192A" w14:textId="66F640A2">
      <w:pPr>
        <w:jc w:val="both"/>
        <w:rPr>
          <w:sz w:val="26"/>
          <w:szCs w:val="26"/>
        </w:rPr>
      </w:pPr>
      <w:bookmarkStart w:name="_Hlk187741040" w:id="18"/>
      <w:r w:rsidRPr="005A5FBD">
        <w:rPr>
          <w:sz w:val="26"/>
          <w:szCs w:val="26"/>
        </w:rPr>
        <w:t xml:space="preserve">Adesso, in maniera analoga, </w:t>
      </w:r>
      <w:r>
        <w:rPr>
          <w:sz w:val="26"/>
          <w:szCs w:val="26"/>
        </w:rPr>
        <w:t>si calcola</w:t>
      </w:r>
      <w:r w:rsidRPr="005A5FBD">
        <w:rPr>
          <w:sz w:val="26"/>
          <w:szCs w:val="26"/>
        </w:rPr>
        <w:t xml:space="preserve"> la matrice media geometrica e </w:t>
      </w:r>
      <w:r>
        <w:rPr>
          <w:sz w:val="26"/>
          <w:szCs w:val="26"/>
        </w:rPr>
        <w:t>si ricavano</w:t>
      </w:r>
      <w:r w:rsidRPr="005A5FBD">
        <w:rPr>
          <w:sz w:val="26"/>
          <w:szCs w:val="26"/>
        </w:rPr>
        <w:t xml:space="preserve"> i pesi per le caratteristiche </w:t>
      </w:r>
      <w:r w:rsidRPr="1BF1EAEF" w:rsidR="5B81D121">
        <w:rPr>
          <w:sz w:val="26"/>
          <w:szCs w:val="26"/>
        </w:rPr>
        <w:t>“</w:t>
      </w:r>
      <w:r w:rsidRPr="1BF1EAEF" w:rsidR="545FE078">
        <w:rPr>
          <w:sz w:val="26"/>
          <w:szCs w:val="26"/>
        </w:rPr>
        <w:t>Notorietà</w:t>
      </w:r>
      <w:r w:rsidRPr="1BF1EAEF" w:rsidR="71484C6D">
        <w:rPr>
          <w:sz w:val="26"/>
          <w:szCs w:val="26"/>
        </w:rPr>
        <w:t>”</w:t>
      </w:r>
      <w:r w:rsidRPr="005A5FBD">
        <w:rPr>
          <w:sz w:val="26"/>
          <w:szCs w:val="26"/>
        </w:rPr>
        <w:t xml:space="preserve"> e </w:t>
      </w:r>
      <w:r w:rsidRPr="1BF1EAEF" w:rsidR="47402BF6">
        <w:rPr>
          <w:sz w:val="26"/>
          <w:szCs w:val="26"/>
        </w:rPr>
        <w:t>“</w:t>
      </w:r>
      <w:r w:rsidRPr="1BF1EAEF" w:rsidR="545FE078">
        <w:rPr>
          <w:sz w:val="26"/>
          <w:szCs w:val="26"/>
        </w:rPr>
        <w:t>Affidabilità</w:t>
      </w:r>
      <w:r w:rsidRPr="1BF1EAEF" w:rsidR="41321888">
        <w:rPr>
          <w:sz w:val="26"/>
          <w:szCs w:val="26"/>
        </w:rPr>
        <w:t>”</w:t>
      </w:r>
      <w:r w:rsidRPr="1BF1EAEF" w:rsidR="545FE078">
        <w:rPr>
          <w:sz w:val="26"/>
          <w:szCs w:val="26"/>
        </w:rPr>
        <w:t>.</w:t>
      </w:r>
      <w:r w:rsidRPr="005A5FBD">
        <w:rPr>
          <w:sz w:val="26"/>
          <w:szCs w:val="26"/>
        </w:rPr>
        <w:t xml:space="preserve"> </w:t>
      </w:r>
    </w:p>
    <w:bookmarkEnd w:id="18"/>
    <w:p w:rsidR="009569F2" w:rsidP="005F0E1E" w:rsidRDefault="005F0E1E" w14:paraId="21131D51" w14:textId="76B83C0F">
      <w:pPr>
        <w:jc w:val="center"/>
        <w:rPr>
          <w:sz w:val="26"/>
          <w:szCs w:val="26"/>
        </w:rPr>
      </w:pPr>
      <w:r>
        <w:rPr>
          <w:noProof/>
          <w:sz w:val="26"/>
          <w:szCs w:val="26"/>
        </w:rPr>
        <w:lastRenderedPageBreak/>
        <w:drawing>
          <wp:inline distT="0" distB="0" distL="0" distR="0" wp14:anchorId="14E50091" wp14:editId="3C78A69F">
            <wp:extent cx="2788920" cy="1058127"/>
            <wp:effectExtent l="0" t="0" r="0" b="8890"/>
            <wp:docPr id="336289949" name="Immagine 14" descr="Immagine che contiene testo, Carattere,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89949" name="Immagine 14" descr="Immagine che contiene testo, Carattere, design, algebr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806992" cy="1064983"/>
                    </a:xfrm>
                    <a:prstGeom prst="rect">
                      <a:avLst/>
                    </a:prstGeom>
                  </pic:spPr>
                </pic:pic>
              </a:graphicData>
            </a:graphic>
          </wp:inline>
        </w:drawing>
      </w:r>
    </w:p>
    <w:p w:rsidR="00256628" w:rsidP="005F0E1E" w:rsidRDefault="00256628" w14:paraId="64EAB431" w14:textId="40961E9F">
      <w:pPr>
        <w:jc w:val="center"/>
        <w:rPr>
          <w:sz w:val="26"/>
          <w:szCs w:val="26"/>
        </w:rPr>
      </w:pPr>
      <w:r>
        <w:rPr>
          <w:noProof/>
          <w:sz w:val="26"/>
          <w:szCs w:val="26"/>
        </w:rPr>
        <w:drawing>
          <wp:inline distT="0" distB="0" distL="0" distR="0" wp14:anchorId="5A218630" wp14:editId="5B74A9CC">
            <wp:extent cx="2682240" cy="1159272"/>
            <wp:effectExtent l="0" t="0" r="3810" b="3175"/>
            <wp:docPr id="445637016" name="Immagine 15" descr="Immagine che contiene testo, ricevuta,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7016" name="Immagine 15" descr="Immagine che contiene testo, ricevuta, design, algebr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701696" cy="1167681"/>
                    </a:xfrm>
                    <a:prstGeom prst="rect">
                      <a:avLst/>
                    </a:prstGeom>
                  </pic:spPr>
                </pic:pic>
              </a:graphicData>
            </a:graphic>
          </wp:inline>
        </w:drawing>
      </w:r>
    </w:p>
    <w:p w:rsidR="00256628" w:rsidP="005F0E1E" w:rsidRDefault="00160205" w14:paraId="2784C31D" w14:textId="22EC04FF">
      <w:pPr>
        <w:jc w:val="center"/>
        <w:rPr>
          <w:sz w:val="26"/>
          <w:szCs w:val="26"/>
        </w:rPr>
      </w:pPr>
      <w:r>
        <w:rPr>
          <w:noProof/>
          <w:sz w:val="26"/>
          <w:szCs w:val="26"/>
        </w:rPr>
        <w:drawing>
          <wp:inline distT="0" distB="0" distL="0" distR="0" wp14:anchorId="538872B8" wp14:editId="1B530D3C">
            <wp:extent cx="2560320" cy="1291488"/>
            <wp:effectExtent l="0" t="0" r="0" b="4445"/>
            <wp:docPr id="591557500" name="Immagine 16" descr="Immagine che contiene testo, design, strument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7500" name="Immagine 16" descr="Immagine che contiene testo, design, strumento, algebra&#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574096" cy="1298437"/>
                    </a:xfrm>
                    <a:prstGeom prst="rect">
                      <a:avLst/>
                    </a:prstGeom>
                  </pic:spPr>
                </pic:pic>
              </a:graphicData>
            </a:graphic>
          </wp:inline>
        </w:drawing>
      </w:r>
    </w:p>
    <w:p w:rsidR="00160205" w:rsidP="005F0E1E" w:rsidRDefault="00D25DA0" w14:paraId="5AFD6D63" w14:textId="1CE73E12">
      <w:pPr>
        <w:jc w:val="center"/>
        <w:rPr>
          <w:sz w:val="26"/>
          <w:szCs w:val="26"/>
        </w:rPr>
      </w:pPr>
      <w:r>
        <w:rPr>
          <w:noProof/>
          <w:sz w:val="26"/>
          <w:szCs w:val="26"/>
        </w:rPr>
        <w:drawing>
          <wp:inline distT="0" distB="0" distL="0" distR="0" wp14:anchorId="6E44E964" wp14:editId="4A264033">
            <wp:extent cx="2537460" cy="1221740"/>
            <wp:effectExtent l="0" t="0" r="0" b="0"/>
            <wp:docPr id="169083327" name="Immagine 17" descr="Immagine che contiene testo, Carattere,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327" name="Immagine 17" descr="Immagine che contiene testo, Carattere, design, algebr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2556221" cy="1230773"/>
                    </a:xfrm>
                    <a:prstGeom prst="rect">
                      <a:avLst/>
                    </a:prstGeom>
                  </pic:spPr>
                </pic:pic>
              </a:graphicData>
            </a:graphic>
          </wp:inline>
        </w:drawing>
      </w:r>
    </w:p>
    <w:p w:rsidR="00D25DA0" w:rsidP="005F0E1E" w:rsidRDefault="00D772D0" w14:paraId="7B154B9B" w14:textId="5466EE13">
      <w:pPr>
        <w:jc w:val="center"/>
        <w:rPr>
          <w:sz w:val="26"/>
          <w:szCs w:val="26"/>
        </w:rPr>
      </w:pPr>
      <w:r>
        <w:rPr>
          <w:noProof/>
          <w:sz w:val="26"/>
          <w:szCs w:val="26"/>
        </w:rPr>
        <w:drawing>
          <wp:inline distT="0" distB="0" distL="0" distR="0" wp14:anchorId="0BC82346" wp14:editId="510EBE25">
            <wp:extent cx="2506980" cy="1025712"/>
            <wp:effectExtent l="0" t="0" r="7620" b="3175"/>
            <wp:docPr id="1833109710" name="Immagine 18" descr="Immagine che contiene design, strumento, algebr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09710" name="Immagine 18" descr="Immagine che contiene design, strumento, algebra&#10;&#10;Descrizione generata automaticamente con attendibilità media"/>
                    <pic:cNvPicPr/>
                  </pic:nvPicPr>
                  <pic:blipFill rotWithShape="1">
                    <a:blip r:embed="rId65">
                      <a:extLst>
                        <a:ext uri="{28A0092B-C50C-407E-A947-70E740481C1C}">
                          <a14:useLocalDpi xmlns:a14="http://schemas.microsoft.com/office/drawing/2010/main" val="0"/>
                        </a:ext>
                      </a:extLst>
                    </a:blip>
                    <a:srcRect l="1555"/>
                    <a:stretch/>
                  </pic:blipFill>
                  <pic:spPr bwMode="auto">
                    <a:xfrm>
                      <a:off x="0" y="0"/>
                      <a:ext cx="2524948" cy="1033063"/>
                    </a:xfrm>
                    <a:prstGeom prst="rect">
                      <a:avLst/>
                    </a:prstGeom>
                    <a:ln>
                      <a:noFill/>
                    </a:ln>
                    <a:extLst>
                      <a:ext uri="{53640926-AAD7-44D8-BBD7-CCE9431645EC}">
                        <a14:shadowObscured xmlns:a14="http://schemas.microsoft.com/office/drawing/2010/main"/>
                      </a:ext>
                    </a:extLst>
                  </pic:spPr>
                </pic:pic>
              </a:graphicData>
            </a:graphic>
          </wp:inline>
        </w:drawing>
      </w:r>
    </w:p>
    <w:p w:rsidR="00D772D0" w:rsidP="005F0E1E" w:rsidRDefault="00471EE9" w14:paraId="01A70E32" w14:textId="0BA50051">
      <w:pPr>
        <w:jc w:val="center"/>
        <w:rPr>
          <w:sz w:val="26"/>
          <w:szCs w:val="26"/>
        </w:rPr>
      </w:pPr>
      <w:r>
        <w:rPr>
          <w:noProof/>
          <w:sz w:val="26"/>
          <w:szCs w:val="26"/>
        </w:rPr>
        <w:drawing>
          <wp:inline distT="0" distB="0" distL="0" distR="0" wp14:anchorId="0411B327" wp14:editId="48986910">
            <wp:extent cx="2567940" cy="1055808"/>
            <wp:effectExtent l="0" t="0" r="3810" b="0"/>
            <wp:docPr id="1391122215" name="Immagine 19" descr="Immagine che contiene testo, Carattere,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2215" name="Immagine 19" descr="Immagine che contiene testo, Carattere, design, algebr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580967" cy="1061164"/>
                    </a:xfrm>
                    <a:prstGeom prst="rect">
                      <a:avLst/>
                    </a:prstGeom>
                  </pic:spPr>
                </pic:pic>
              </a:graphicData>
            </a:graphic>
          </wp:inline>
        </w:drawing>
      </w:r>
    </w:p>
    <w:p w:rsidR="00471EE9" w:rsidP="005F0E1E" w:rsidRDefault="007C2E53" w14:paraId="72FEAB5A" w14:textId="0F302996">
      <w:pPr>
        <w:jc w:val="center"/>
        <w:rPr>
          <w:sz w:val="26"/>
          <w:szCs w:val="26"/>
        </w:rPr>
      </w:pPr>
      <w:r>
        <w:rPr>
          <w:noProof/>
        </w:rPr>
        <w:drawing>
          <wp:inline distT="0" distB="0" distL="0" distR="0" wp14:anchorId="055DE1DC" wp14:editId="3915032E">
            <wp:extent cx="2591162" cy="1095528"/>
            <wp:effectExtent l="0" t="0" r="0" b="9525"/>
            <wp:docPr id="611402174" name="Immagine 20" descr="Immagine che contiene testo, ricevuta, design,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67">
                      <a:extLst>
                        <a:ext uri="{28A0092B-C50C-407E-A947-70E740481C1C}">
                          <a14:useLocalDpi xmlns:a14="http://schemas.microsoft.com/office/drawing/2010/main" val="0"/>
                        </a:ext>
                      </a:extLst>
                    </a:blip>
                    <a:stretch>
                      <a:fillRect/>
                    </a:stretch>
                  </pic:blipFill>
                  <pic:spPr>
                    <a:xfrm>
                      <a:off x="0" y="0"/>
                      <a:ext cx="2591162" cy="1095528"/>
                    </a:xfrm>
                    <a:prstGeom prst="rect">
                      <a:avLst/>
                    </a:prstGeom>
                  </pic:spPr>
                </pic:pic>
              </a:graphicData>
            </a:graphic>
          </wp:inline>
        </w:drawing>
      </w:r>
    </w:p>
    <w:p w:rsidR="009C2C7F" w:rsidP="005F0E1E" w:rsidRDefault="009C2C7F" w14:paraId="300B4873" w14:textId="14762D86">
      <w:pPr>
        <w:jc w:val="center"/>
        <w:rPr>
          <w:sz w:val="26"/>
          <w:szCs w:val="26"/>
        </w:rPr>
      </w:pPr>
      <w:r>
        <w:rPr>
          <w:noProof/>
        </w:rPr>
        <w:lastRenderedPageBreak/>
        <w:drawing>
          <wp:inline distT="0" distB="0" distL="0" distR="0" wp14:anchorId="751F485E" wp14:editId="010B9590">
            <wp:extent cx="2743583" cy="1162212"/>
            <wp:effectExtent l="0" t="0" r="0" b="0"/>
            <wp:docPr id="106164630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68">
                      <a:extLst>
                        <a:ext uri="{28A0092B-C50C-407E-A947-70E740481C1C}">
                          <a14:useLocalDpi xmlns:a14="http://schemas.microsoft.com/office/drawing/2010/main" val="0"/>
                        </a:ext>
                      </a:extLst>
                    </a:blip>
                    <a:stretch>
                      <a:fillRect/>
                    </a:stretch>
                  </pic:blipFill>
                  <pic:spPr>
                    <a:xfrm>
                      <a:off x="0" y="0"/>
                      <a:ext cx="2743583" cy="1162212"/>
                    </a:xfrm>
                    <a:prstGeom prst="rect">
                      <a:avLst/>
                    </a:prstGeom>
                  </pic:spPr>
                </pic:pic>
              </a:graphicData>
            </a:graphic>
          </wp:inline>
        </w:drawing>
      </w:r>
    </w:p>
    <w:p w:rsidR="00FD4074" w:rsidP="005F0E1E" w:rsidRDefault="00FD4074" w14:paraId="406E5E55" w14:textId="1FD0115F">
      <w:pPr>
        <w:jc w:val="center"/>
        <w:rPr>
          <w:sz w:val="26"/>
          <w:szCs w:val="26"/>
        </w:rPr>
      </w:pPr>
      <w:r>
        <w:rPr>
          <w:noProof/>
          <w:sz w:val="26"/>
          <w:szCs w:val="26"/>
        </w:rPr>
        <w:drawing>
          <wp:inline distT="0" distB="0" distL="0" distR="0" wp14:anchorId="0C3734F8" wp14:editId="340BDDDB">
            <wp:extent cx="2689859" cy="1085850"/>
            <wp:effectExtent l="0" t="0" r="0" b="0"/>
            <wp:docPr id="2022125437" name="Immagine 22"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25437" name="Immagine 22" descr="Immagine che contiene testo, Carattere, schermata, design&#10;&#10;Descrizione generata automaticamente"/>
                    <pic:cNvPicPr/>
                  </pic:nvPicPr>
                  <pic:blipFill rotWithShape="1">
                    <a:blip r:embed="rId69">
                      <a:extLst>
                        <a:ext uri="{28A0092B-C50C-407E-A947-70E740481C1C}">
                          <a14:useLocalDpi xmlns:a14="http://schemas.microsoft.com/office/drawing/2010/main" val="0"/>
                        </a:ext>
                      </a:extLst>
                    </a:blip>
                    <a:srcRect l="1945"/>
                    <a:stretch/>
                  </pic:blipFill>
                  <pic:spPr bwMode="auto">
                    <a:xfrm>
                      <a:off x="0" y="0"/>
                      <a:ext cx="2690236" cy="1086002"/>
                    </a:xfrm>
                    <a:prstGeom prst="rect">
                      <a:avLst/>
                    </a:prstGeom>
                    <a:ln>
                      <a:noFill/>
                    </a:ln>
                    <a:extLst>
                      <a:ext uri="{53640926-AAD7-44D8-BBD7-CCE9431645EC}">
                        <a14:shadowObscured xmlns:a14="http://schemas.microsoft.com/office/drawing/2010/main"/>
                      </a:ext>
                    </a:extLst>
                  </pic:spPr>
                </pic:pic>
              </a:graphicData>
            </a:graphic>
          </wp:inline>
        </w:drawing>
      </w:r>
    </w:p>
    <w:p w:rsidR="00391597" w:rsidP="005F0E1E" w:rsidRDefault="00391597" w14:paraId="23067637" w14:textId="0F73CFB0">
      <w:pPr>
        <w:jc w:val="center"/>
        <w:rPr>
          <w:i/>
          <w:sz w:val="24"/>
          <w:szCs w:val="24"/>
        </w:rPr>
      </w:pPr>
      <w:r w:rsidRPr="1BF1EAEF">
        <w:rPr>
          <w:i/>
          <w:sz w:val="24"/>
          <w:szCs w:val="24"/>
        </w:rPr>
        <w:t>Figura 2.17 – Matrici di confronto a coppie delle caratteristiche Affidabilità e Notorietà</w:t>
      </w:r>
    </w:p>
    <w:p w:rsidR="00391597" w:rsidP="006532B7" w:rsidRDefault="006532B7" w14:paraId="3269E3AE" w14:textId="6D03829B">
      <w:pPr>
        <w:jc w:val="center"/>
        <w:rPr>
          <w:sz w:val="26"/>
          <w:szCs w:val="26"/>
        </w:rPr>
      </w:pPr>
      <w:r>
        <w:rPr>
          <w:noProof/>
          <w:sz w:val="26"/>
          <w:szCs w:val="26"/>
        </w:rPr>
        <w:drawing>
          <wp:inline distT="0" distB="0" distL="0" distR="0" wp14:anchorId="40AB78AF" wp14:editId="5BF29537">
            <wp:extent cx="2402205" cy="1024255"/>
            <wp:effectExtent l="0" t="0" r="0" b="4445"/>
            <wp:docPr id="49353830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2205" cy="1024255"/>
                    </a:xfrm>
                    <a:prstGeom prst="rect">
                      <a:avLst/>
                    </a:prstGeom>
                    <a:noFill/>
                  </pic:spPr>
                </pic:pic>
              </a:graphicData>
            </a:graphic>
          </wp:inline>
        </w:drawing>
      </w:r>
    </w:p>
    <w:p w:rsidR="006532B7" w:rsidP="006532B7" w:rsidRDefault="006532B7" w14:paraId="25A7875D" w14:textId="26FC603D">
      <w:pPr>
        <w:jc w:val="center"/>
        <w:rPr>
          <w:i/>
          <w:sz w:val="24"/>
          <w:szCs w:val="24"/>
        </w:rPr>
      </w:pPr>
      <w:r w:rsidRPr="1BF1EAEF">
        <w:rPr>
          <w:i/>
          <w:sz w:val="24"/>
          <w:szCs w:val="24"/>
        </w:rPr>
        <w:t>Figura 2.18 – Matrice aggregata m2</w:t>
      </w:r>
    </w:p>
    <w:p w:rsidR="006532B7" w:rsidP="006532B7" w:rsidRDefault="00D40154" w14:paraId="4A81EF0F" w14:textId="3DE98258">
      <w:pPr>
        <w:jc w:val="center"/>
        <w:rPr>
          <w:sz w:val="26"/>
          <w:szCs w:val="26"/>
        </w:rPr>
      </w:pPr>
      <w:r>
        <w:rPr>
          <w:noProof/>
          <w:sz w:val="26"/>
          <w:szCs w:val="26"/>
        </w:rPr>
        <w:drawing>
          <wp:inline distT="0" distB="0" distL="0" distR="0" wp14:anchorId="6C91D1E6" wp14:editId="7CA0BFC2">
            <wp:extent cx="2908300" cy="2651760"/>
            <wp:effectExtent l="0" t="0" r="6350" b="0"/>
            <wp:docPr id="515687745"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8300" cy="2651760"/>
                    </a:xfrm>
                    <a:prstGeom prst="rect">
                      <a:avLst/>
                    </a:prstGeom>
                    <a:noFill/>
                  </pic:spPr>
                </pic:pic>
              </a:graphicData>
            </a:graphic>
          </wp:inline>
        </w:drawing>
      </w:r>
    </w:p>
    <w:p w:rsidR="00D40154" w:rsidP="006532B7" w:rsidRDefault="00D40154" w14:paraId="43776A44" w14:textId="6AA58599">
      <w:pPr>
        <w:jc w:val="center"/>
        <w:rPr>
          <w:i/>
          <w:sz w:val="24"/>
          <w:szCs w:val="24"/>
        </w:rPr>
      </w:pPr>
      <w:r w:rsidRPr="1BF1EAEF">
        <w:rPr>
          <w:i/>
          <w:sz w:val="24"/>
          <w:szCs w:val="24"/>
        </w:rPr>
        <w:t>Figura 2.19 – Autovalori e autovettori connessi alla matrice aggregata m2</w:t>
      </w:r>
    </w:p>
    <w:p w:rsidR="00D40154" w:rsidP="006532B7" w:rsidRDefault="003D20D5" w14:paraId="446738F3" w14:textId="682351EB">
      <w:pPr>
        <w:jc w:val="center"/>
        <w:rPr>
          <w:sz w:val="26"/>
          <w:szCs w:val="26"/>
        </w:rPr>
      </w:pPr>
      <w:r>
        <w:rPr>
          <w:noProof/>
          <w:sz w:val="26"/>
          <w:szCs w:val="26"/>
        </w:rPr>
        <w:drawing>
          <wp:inline distT="0" distB="0" distL="0" distR="0" wp14:anchorId="540642A4" wp14:editId="26941D3D">
            <wp:extent cx="3261360" cy="1737360"/>
            <wp:effectExtent l="0" t="0" r="0" b="0"/>
            <wp:docPr id="10301373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57"/>
                    <a:stretch/>
                  </pic:blipFill>
                  <pic:spPr bwMode="auto">
                    <a:xfrm>
                      <a:off x="0" y="0"/>
                      <a:ext cx="3261360" cy="1737360"/>
                    </a:xfrm>
                    <a:prstGeom prst="rect">
                      <a:avLst/>
                    </a:prstGeom>
                    <a:noFill/>
                    <a:ln>
                      <a:noFill/>
                    </a:ln>
                    <a:extLst>
                      <a:ext uri="{53640926-AAD7-44D8-BBD7-CCE9431645EC}">
                        <a14:shadowObscured xmlns:a14="http://schemas.microsoft.com/office/drawing/2010/main"/>
                      </a:ext>
                    </a:extLst>
                  </pic:spPr>
                </pic:pic>
              </a:graphicData>
            </a:graphic>
          </wp:inline>
        </w:drawing>
      </w:r>
    </w:p>
    <w:p w:rsidR="003279FB" w:rsidP="006532B7" w:rsidRDefault="003279FB" w14:paraId="7F28AD59" w14:textId="27DCFED5">
      <w:pPr>
        <w:jc w:val="center"/>
        <w:rPr>
          <w:i/>
          <w:sz w:val="24"/>
          <w:szCs w:val="24"/>
        </w:rPr>
      </w:pPr>
      <w:r w:rsidRPr="1BF1EAEF">
        <w:rPr>
          <w:i/>
          <w:sz w:val="24"/>
          <w:szCs w:val="24"/>
        </w:rPr>
        <w:t>Figura 2.20 – Autovalore massimo e autovettore corrispondente della matrice m2</w:t>
      </w:r>
    </w:p>
    <w:p w:rsidR="003279FB" w:rsidP="006532B7" w:rsidRDefault="003279FB" w14:paraId="086E870C" w14:textId="16048559">
      <w:pPr>
        <w:jc w:val="center"/>
        <w:rPr>
          <w:sz w:val="26"/>
          <w:szCs w:val="26"/>
        </w:rPr>
      </w:pPr>
      <w:r>
        <w:rPr>
          <w:noProof/>
          <w:sz w:val="26"/>
          <w:szCs w:val="26"/>
        </w:rPr>
        <w:lastRenderedPageBreak/>
        <w:drawing>
          <wp:inline distT="0" distB="0" distL="0" distR="0" wp14:anchorId="07032DD3" wp14:editId="1CD1F93B">
            <wp:extent cx="3261360" cy="963295"/>
            <wp:effectExtent l="0" t="0" r="0" b="8255"/>
            <wp:docPr id="158421714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t="75802"/>
                    <a:stretch/>
                  </pic:blipFill>
                  <pic:spPr bwMode="auto">
                    <a:xfrm>
                      <a:off x="0" y="0"/>
                      <a:ext cx="3261360" cy="963295"/>
                    </a:xfrm>
                    <a:prstGeom prst="rect">
                      <a:avLst/>
                    </a:prstGeom>
                    <a:noFill/>
                    <a:ln>
                      <a:noFill/>
                    </a:ln>
                    <a:extLst>
                      <a:ext uri="{53640926-AAD7-44D8-BBD7-CCE9431645EC}">
                        <a14:shadowObscured xmlns:a14="http://schemas.microsoft.com/office/drawing/2010/main"/>
                      </a:ext>
                    </a:extLst>
                  </pic:spPr>
                </pic:pic>
              </a:graphicData>
            </a:graphic>
          </wp:inline>
        </w:drawing>
      </w:r>
    </w:p>
    <w:p w:rsidR="003279FB" w:rsidP="006532B7" w:rsidRDefault="003279FB" w14:paraId="1549901E" w14:textId="1A6E4548">
      <w:pPr>
        <w:jc w:val="center"/>
        <w:rPr>
          <w:i/>
          <w:sz w:val="24"/>
          <w:szCs w:val="24"/>
        </w:rPr>
      </w:pPr>
      <w:r w:rsidRPr="1BF1EAEF">
        <w:rPr>
          <w:i/>
          <w:sz w:val="24"/>
          <w:szCs w:val="24"/>
        </w:rPr>
        <w:t>Figura 2.21 – Autovettore massimo normalizzato</w:t>
      </w:r>
    </w:p>
    <w:p w:rsidR="00700098" w:rsidP="004A7613" w:rsidRDefault="00700098" w14:paraId="6609FB1B" w14:textId="77777777">
      <w:pPr>
        <w:rPr>
          <w:sz w:val="26"/>
          <w:szCs w:val="26"/>
        </w:rPr>
      </w:pPr>
    </w:p>
    <w:p w:rsidR="008B1455" w:rsidP="004A7613" w:rsidRDefault="127A98E1" w14:paraId="3C3F5229" w14:textId="51D4A6A5">
      <w:pPr>
        <w:rPr>
          <w:sz w:val="26"/>
          <w:szCs w:val="26"/>
        </w:rPr>
      </w:pPr>
      <w:r w:rsidRPr="1BF1EAEF">
        <w:rPr>
          <w:sz w:val="26"/>
          <w:szCs w:val="26"/>
        </w:rPr>
        <w:t>wm2 = [0.851, 0.149]</w:t>
      </w:r>
    </w:p>
    <w:p w:rsidR="00700098" w:rsidP="1BF1EAEF" w:rsidRDefault="00700098" w14:paraId="347749F3" w14:textId="77777777">
      <w:pPr>
        <w:jc w:val="both"/>
        <w:rPr>
          <w:sz w:val="26"/>
          <w:szCs w:val="26"/>
        </w:rPr>
      </w:pPr>
    </w:p>
    <w:p w:rsidR="004A7613" w:rsidP="1BF1EAEF" w:rsidRDefault="004A7613" w14:paraId="4F1DDB8B" w14:textId="27F31B9E">
      <w:pPr>
        <w:jc w:val="both"/>
        <w:rPr>
          <w:sz w:val="26"/>
          <w:szCs w:val="26"/>
        </w:rPr>
      </w:pPr>
      <w:r w:rsidRPr="004A7613">
        <w:rPr>
          <w:sz w:val="26"/>
          <w:szCs w:val="26"/>
        </w:rPr>
        <w:t xml:space="preserve">Adesso </w:t>
      </w:r>
      <w:r>
        <w:rPr>
          <w:sz w:val="26"/>
          <w:szCs w:val="26"/>
        </w:rPr>
        <w:t>si verifica</w:t>
      </w:r>
      <w:r w:rsidRPr="004A7613">
        <w:rPr>
          <w:sz w:val="26"/>
          <w:szCs w:val="26"/>
        </w:rPr>
        <w:t xml:space="preserve"> se la matrice M</w:t>
      </w:r>
      <w:r w:rsidR="008B1455">
        <w:rPr>
          <w:sz w:val="26"/>
          <w:szCs w:val="26"/>
        </w:rPr>
        <w:t>2</w:t>
      </w:r>
      <w:r w:rsidRPr="004A7613">
        <w:rPr>
          <w:sz w:val="26"/>
          <w:szCs w:val="26"/>
        </w:rPr>
        <w:t xml:space="preserve"> degli attributi può essere approssimata alla consistenza attraverso il calcolo del </w:t>
      </w:r>
      <w:r w:rsidRPr="12AC9DF9">
        <w:rPr>
          <w:b/>
          <w:sz w:val="26"/>
          <w:szCs w:val="26"/>
        </w:rPr>
        <w:t>Consistency Index</w:t>
      </w:r>
      <w:r w:rsidRPr="004A7613">
        <w:rPr>
          <w:sz w:val="26"/>
          <w:szCs w:val="26"/>
        </w:rPr>
        <w:t xml:space="preserve">: </w:t>
      </w:r>
    </w:p>
    <w:p w:rsidRPr="004A7613" w:rsidR="00F060B4" w:rsidP="1BF1EAEF" w:rsidRDefault="00F060B4" w14:paraId="322CA751" w14:textId="77777777">
      <w:pPr>
        <w:jc w:val="both"/>
        <w:rPr>
          <w:sz w:val="26"/>
          <w:szCs w:val="26"/>
        </w:rPr>
      </w:pPr>
    </w:p>
    <w:tbl>
      <w:tblPr>
        <w:tblStyle w:val="Grigliatabella"/>
        <w:tblW w:w="0" w:type="auto"/>
        <w:jc w:val="center"/>
        <w:tblLayout w:type="fixed"/>
        <w:tblLook w:val="06A0" w:firstRow="1" w:lastRow="0" w:firstColumn="1" w:lastColumn="0" w:noHBand="1" w:noVBand="1"/>
      </w:tblPr>
      <w:tblGrid>
        <w:gridCol w:w="1271"/>
        <w:gridCol w:w="2126"/>
        <w:gridCol w:w="1701"/>
      </w:tblGrid>
      <w:tr w:rsidRPr="004A7613" w:rsidR="004A7613" w:rsidTr="008B1455" w14:paraId="49B134F4" w14:textId="77777777">
        <w:trPr>
          <w:trHeight w:val="300"/>
          <w:jc w:val="center"/>
        </w:trPr>
        <w:tc>
          <w:tcPr>
            <w:tcW w:w="1271" w:type="dxa"/>
          </w:tcPr>
          <w:p w:rsidRPr="004A7613" w:rsidR="004A7613" w:rsidP="004A7613" w:rsidRDefault="004A7613" w14:paraId="477C39E3" w14:textId="77777777">
            <w:pPr>
              <w:spacing w:after="160" w:line="259" w:lineRule="auto"/>
              <w:rPr>
                <w:b/>
                <w:bCs/>
                <w:sz w:val="26"/>
                <w:szCs w:val="26"/>
              </w:rPr>
            </w:pPr>
            <w:r w:rsidRPr="004A7613">
              <w:rPr>
                <w:b/>
                <w:bCs/>
                <w:sz w:val="26"/>
                <w:szCs w:val="26"/>
              </w:rPr>
              <w:t>Indici</w:t>
            </w:r>
          </w:p>
        </w:tc>
        <w:tc>
          <w:tcPr>
            <w:tcW w:w="2126" w:type="dxa"/>
          </w:tcPr>
          <w:p w:rsidRPr="004A7613" w:rsidR="004A7613" w:rsidP="004A7613" w:rsidRDefault="004A7613" w14:paraId="03C5A3DE" w14:textId="77777777">
            <w:pPr>
              <w:spacing w:after="160" w:line="259" w:lineRule="auto"/>
              <w:rPr>
                <w:b/>
                <w:bCs/>
                <w:sz w:val="26"/>
                <w:szCs w:val="26"/>
              </w:rPr>
            </w:pPr>
            <w:r w:rsidRPr="004A7613">
              <w:rPr>
                <w:b/>
                <w:bCs/>
                <w:sz w:val="26"/>
                <w:szCs w:val="26"/>
              </w:rPr>
              <w:t xml:space="preserve">Formulazione </w:t>
            </w:r>
          </w:p>
        </w:tc>
        <w:tc>
          <w:tcPr>
            <w:tcW w:w="1701" w:type="dxa"/>
          </w:tcPr>
          <w:p w:rsidRPr="004A7613" w:rsidR="004A7613" w:rsidP="004A7613" w:rsidRDefault="004A7613" w14:paraId="502C2C6D" w14:textId="77777777">
            <w:pPr>
              <w:spacing w:after="160" w:line="259" w:lineRule="auto"/>
              <w:rPr>
                <w:b/>
                <w:bCs/>
                <w:sz w:val="26"/>
                <w:szCs w:val="26"/>
              </w:rPr>
            </w:pPr>
            <w:r w:rsidRPr="004A7613">
              <w:rPr>
                <w:b/>
                <w:bCs/>
                <w:sz w:val="26"/>
                <w:szCs w:val="26"/>
              </w:rPr>
              <w:t>Cluster 2</w:t>
            </w:r>
          </w:p>
        </w:tc>
      </w:tr>
      <w:tr w:rsidRPr="004A7613" w:rsidR="004A7613" w:rsidTr="008B1455" w14:paraId="023DAD00" w14:textId="77777777">
        <w:trPr>
          <w:trHeight w:val="300"/>
          <w:jc w:val="center"/>
        </w:trPr>
        <w:tc>
          <w:tcPr>
            <w:tcW w:w="1271" w:type="dxa"/>
          </w:tcPr>
          <w:p w:rsidRPr="004A7613" w:rsidR="004A7613" w:rsidP="004A7613" w:rsidRDefault="004A7613" w14:paraId="2E4948F0" w14:textId="77777777">
            <w:pPr>
              <w:spacing w:after="160" w:line="259" w:lineRule="auto"/>
              <w:rPr>
                <w:b/>
                <w:bCs/>
                <w:sz w:val="26"/>
                <w:szCs w:val="26"/>
              </w:rPr>
            </w:pPr>
            <w:r w:rsidRPr="004A7613">
              <w:rPr>
                <w:b/>
                <w:bCs/>
                <w:sz w:val="26"/>
                <w:szCs w:val="26"/>
              </w:rPr>
              <w:t>CI</w:t>
            </w:r>
          </w:p>
        </w:tc>
        <w:tc>
          <w:tcPr>
            <w:tcW w:w="2126" w:type="dxa"/>
          </w:tcPr>
          <w:p w:rsidRPr="004A7613" w:rsidR="004A7613" w:rsidP="004A7613" w:rsidRDefault="004A7613" w14:paraId="4C7FDFED" w14:textId="77777777">
            <w:pPr>
              <w:spacing w:after="160" w:line="259" w:lineRule="auto"/>
              <w:rPr>
                <w:sz w:val="26"/>
                <w:szCs w:val="26"/>
              </w:rPr>
            </w:pPr>
            <w:r w:rsidRPr="004A7613">
              <w:rPr>
                <w:sz w:val="26"/>
                <w:szCs w:val="26"/>
              </w:rPr>
              <w:t>(λ-N)/(N-1)</w:t>
            </w:r>
          </w:p>
        </w:tc>
        <w:tc>
          <w:tcPr>
            <w:tcW w:w="1701" w:type="dxa"/>
          </w:tcPr>
          <w:p w:rsidRPr="004A7613" w:rsidR="004A7613" w:rsidP="004A7613" w:rsidRDefault="004A7613" w14:paraId="60BE5E8A" w14:textId="28BF041E">
            <w:pPr>
              <w:spacing w:after="160" w:line="259" w:lineRule="auto"/>
              <w:rPr>
                <w:sz w:val="26"/>
                <w:szCs w:val="26"/>
              </w:rPr>
            </w:pPr>
            <w:r w:rsidRPr="004A7613">
              <w:rPr>
                <w:sz w:val="26"/>
                <w:szCs w:val="26"/>
              </w:rPr>
              <w:t>0.0</w:t>
            </w:r>
            <w:r w:rsidR="005449C8">
              <w:rPr>
                <w:sz w:val="26"/>
                <w:szCs w:val="26"/>
              </w:rPr>
              <w:t>515</w:t>
            </w:r>
          </w:p>
        </w:tc>
      </w:tr>
      <w:tr w:rsidRPr="004A7613" w:rsidR="004A7613" w:rsidTr="008B1455" w14:paraId="06960E7D" w14:textId="77777777">
        <w:trPr>
          <w:trHeight w:val="300"/>
          <w:jc w:val="center"/>
        </w:trPr>
        <w:tc>
          <w:tcPr>
            <w:tcW w:w="1271" w:type="dxa"/>
          </w:tcPr>
          <w:p w:rsidRPr="004A7613" w:rsidR="004A7613" w:rsidP="004A7613" w:rsidRDefault="004A7613" w14:paraId="13229CD0" w14:textId="77777777">
            <w:pPr>
              <w:spacing w:after="160" w:line="259" w:lineRule="auto"/>
              <w:rPr>
                <w:b/>
                <w:bCs/>
                <w:sz w:val="26"/>
                <w:szCs w:val="26"/>
              </w:rPr>
            </w:pPr>
            <w:r w:rsidRPr="004A7613">
              <w:rPr>
                <w:b/>
                <w:bCs/>
                <w:sz w:val="26"/>
                <w:szCs w:val="26"/>
              </w:rPr>
              <w:t>RI</w:t>
            </w:r>
          </w:p>
        </w:tc>
        <w:tc>
          <w:tcPr>
            <w:tcW w:w="2126" w:type="dxa"/>
          </w:tcPr>
          <w:p w:rsidRPr="004A7613" w:rsidR="004A7613" w:rsidP="004A7613" w:rsidRDefault="004A7613" w14:paraId="31E699CD" w14:textId="77777777">
            <w:pPr>
              <w:spacing w:after="160" w:line="259" w:lineRule="auto"/>
              <w:rPr>
                <w:sz w:val="26"/>
                <w:szCs w:val="26"/>
              </w:rPr>
            </w:pPr>
            <w:r w:rsidRPr="004A7613">
              <w:rPr>
                <w:sz w:val="26"/>
                <w:szCs w:val="26"/>
              </w:rPr>
              <w:t>-</w:t>
            </w:r>
          </w:p>
        </w:tc>
        <w:tc>
          <w:tcPr>
            <w:tcW w:w="1701" w:type="dxa"/>
          </w:tcPr>
          <w:p w:rsidRPr="004A7613" w:rsidR="004A7613" w:rsidP="004A7613" w:rsidRDefault="004A7613" w14:paraId="76A72DD4" w14:textId="77777777">
            <w:pPr>
              <w:spacing w:after="160" w:line="259" w:lineRule="auto"/>
              <w:rPr>
                <w:sz w:val="26"/>
                <w:szCs w:val="26"/>
              </w:rPr>
            </w:pPr>
            <w:r w:rsidRPr="004A7613">
              <w:rPr>
                <w:sz w:val="26"/>
                <w:szCs w:val="26"/>
              </w:rPr>
              <w:t>0.89</w:t>
            </w:r>
          </w:p>
        </w:tc>
      </w:tr>
      <w:tr w:rsidRPr="004A7613" w:rsidR="004A7613" w:rsidTr="008B1455" w14:paraId="1D672722" w14:textId="77777777">
        <w:trPr>
          <w:trHeight w:val="300"/>
          <w:jc w:val="center"/>
        </w:trPr>
        <w:tc>
          <w:tcPr>
            <w:tcW w:w="1271" w:type="dxa"/>
          </w:tcPr>
          <w:p w:rsidRPr="004A7613" w:rsidR="004A7613" w:rsidP="004A7613" w:rsidRDefault="004A7613" w14:paraId="45B67740" w14:textId="77777777">
            <w:pPr>
              <w:spacing w:after="160" w:line="259" w:lineRule="auto"/>
              <w:rPr>
                <w:b/>
                <w:bCs/>
                <w:sz w:val="26"/>
                <w:szCs w:val="26"/>
              </w:rPr>
            </w:pPr>
            <w:r w:rsidRPr="004A7613">
              <w:rPr>
                <w:b/>
                <w:bCs/>
                <w:sz w:val="26"/>
                <w:szCs w:val="26"/>
              </w:rPr>
              <w:t>CR</w:t>
            </w:r>
          </w:p>
        </w:tc>
        <w:tc>
          <w:tcPr>
            <w:tcW w:w="2126" w:type="dxa"/>
          </w:tcPr>
          <w:p w:rsidRPr="004A7613" w:rsidR="004A7613" w:rsidP="004A7613" w:rsidRDefault="004A7613" w14:paraId="0409A1AE" w14:textId="77777777">
            <w:pPr>
              <w:spacing w:after="160" w:line="259" w:lineRule="auto"/>
              <w:rPr>
                <w:sz w:val="26"/>
                <w:szCs w:val="26"/>
              </w:rPr>
            </w:pPr>
            <w:r w:rsidRPr="004A7613">
              <w:rPr>
                <w:sz w:val="26"/>
                <w:szCs w:val="26"/>
              </w:rPr>
              <w:t xml:space="preserve"> CI/RI</w:t>
            </w:r>
          </w:p>
        </w:tc>
        <w:tc>
          <w:tcPr>
            <w:tcW w:w="1701" w:type="dxa"/>
          </w:tcPr>
          <w:p w:rsidRPr="004A7613" w:rsidR="004A7613" w:rsidP="004A7613" w:rsidRDefault="004A7613" w14:paraId="008C3202" w14:textId="5BA4E65D">
            <w:pPr>
              <w:spacing w:after="160" w:line="259" w:lineRule="auto"/>
              <w:rPr>
                <w:sz w:val="26"/>
                <w:szCs w:val="26"/>
              </w:rPr>
            </w:pPr>
            <w:r w:rsidRPr="004A7613">
              <w:rPr>
                <w:sz w:val="26"/>
                <w:szCs w:val="26"/>
              </w:rPr>
              <w:t>0.</w:t>
            </w:r>
            <w:r w:rsidR="003D51B1">
              <w:rPr>
                <w:sz w:val="26"/>
                <w:szCs w:val="26"/>
              </w:rPr>
              <w:t>058 =</w:t>
            </w:r>
            <w:r w:rsidR="00867107">
              <w:rPr>
                <w:sz w:val="26"/>
                <w:szCs w:val="26"/>
              </w:rPr>
              <w:t xml:space="preserve"> 5.8%</w:t>
            </w:r>
          </w:p>
        </w:tc>
      </w:tr>
    </w:tbl>
    <w:p w:rsidR="0C23F241" w:rsidP="0C23F241" w:rsidRDefault="0C23F241" w14:paraId="011713F5" w14:textId="2053095B">
      <w:pPr>
        <w:rPr>
          <w:sz w:val="26"/>
          <w:szCs w:val="26"/>
        </w:rPr>
      </w:pPr>
    </w:p>
    <w:p w:rsidR="004A7613" w:rsidP="1BF1EAEF" w:rsidRDefault="008B1455" w14:paraId="6D8229AF" w14:textId="01E19127">
      <w:pPr>
        <w:jc w:val="both"/>
        <w:rPr>
          <w:sz w:val="26"/>
          <w:szCs w:val="26"/>
        </w:rPr>
      </w:pPr>
      <w:r>
        <w:rPr>
          <w:sz w:val="26"/>
          <w:szCs w:val="26"/>
        </w:rPr>
        <w:t>Visto che</w:t>
      </w:r>
      <w:r w:rsidRPr="004A7613" w:rsidR="004A7613">
        <w:rPr>
          <w:sz w:val="26"/>
          <w:szCs w:val="26"/>
        </w:rPr>
        <w:t xml:space="preserve"> il CR&lt;10 % la matrice è approssimabile alla consistenza. Pertanto, le componenti dell’autovettore normalizzato possono essere considerate come pesi da attribuire agli attributi.</w:t>
      </w:r>
    </w:p>
    <w:p w:rsidR="003279FB" w:rsidP="3309A262" w:rsidRDefault="003279FB" w14:paraId="1D62E738" w14:textId="63A3F538">
      <w:pPr>
        <w:jc w:val="both"/>
        <w:rPr>
          <w:sz w:val="26"/>
          <w:szCs w:val="26"/>
        </w:rPr>
      </w:pPr>
    </w:p>
    <w:p w:rsidR="00FD4074" w:rsidP="1BF1EAEF" w:rsidRDefault="00FA0173" w14:paraId="202EE076" w14:textId="545A1E92">
      <w:pPr>
        <w:pStyle w:val="Titolo3"/>
        <w:rPr>
          <w:b/>
          <w:sz w:val="30"/>
          <w:szCs w:val="30"/>
        </w:rPr>
      </w:pPr>
      <w:bookmarkStart w:name="_Toc188696497" w:id="19"/>
      <w:r w:rsidRPr="1BF1EAEF">
        <w:rPr>
          <w:b/>
          <w:sz w:val="30"/>
          <w:szCs w:val="30"/>
        </w:rPr>
        <w:t>2.2.3 – CLUSTER 3</w:t>
      </w:r>
      <w:bookmarkEnd w:id="19"/>
    </w:p>
    <w:p w:rsidR="00FA0173" w:rsidP="005B45CD" w:rsidRDefault="005B45CD" w14:paraId="462128F3" w14:textId="3F5465C0">
      <w:pPr>
        <w:jc w:val="center"/>
        <w:rPr>
          <w:sz w:val="26"/>
          <w:szCs w:val="26"/>
        </w:rPr>
      </w:pPr>
      <w:r>
        <w:rPr>
          <w:noProof/>
          <w:sz w:val="26"/>
          <w:szCs w:val="26"/>
        </w:rPr>
        <w:drawing>
          <wp:inline distT="0" distB="0" distL="0" distR="0" wp14:anchorId="23D04B32" wp14:editId="19BB0978">
            <wp:extent cx="3985260" cy="1421317"/>
            <wp:effectExtent l="0" t="0" r="0" b="7620"/>
            <wp:docPr id="2109527088" name="Immagine 27"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7088" name="Immagine 27" descr="Immagine che contiene testo, Carattere, schermata, bian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3990111" cy="1423047"/>
                    </a:xfrm>
                    <a:prstGeom prst="rect">
                      <a:avLst/>
                    </a:prstGeom>
                  </pic:spPr>
                </pic:pic>
              </a:graphicData>
            </a:graphic>
          </wp:inline>
        </w:drawing>
      </w:r>
    </w:p>
    <w:p w:rsidR="005B45CD" w:rsidP="005B45CD" w:rsidRDefault="00844437" w14:paraId="01428BE0" w14:textId="3355A58A">
      <w:pPr>
        <w:jc w:val="center"/>
        <w:rPr>
          <w:sz w:val="26"/>
          <w:szCs w:val="26"/>
        </w:rPr>
      </w:pPr>
      <w:r>
        <w:rPr>
          <w:noProof/>
          <w:sz w:val="26"/>
          <w:szCs w:val="26"/>
        </w:rPr>
        <w:drawing>
          <wp:inline distT="0" distB="0" distL="0" distR="0" wp14:anchorId="77BC7CDD" wp14:editId="310756EA">
            <wp:extent cx="3931920" cy="1432277"/>
            <wp:effectExtent l="0" t="0" r="0" b="0"/>
            <wp:docPr id="694864530" name="Immagine 28"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64530" name="Immagine 28" descr="Immagine che contiene testo, schermata, Carattere, algebra&#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3939812" cy="1435152"/>
                    </a:xfrm>
                    <a:prstGeom prst="rect">
                      <a:avLst/>
                    </a:prstGeom>
                  </pic:spPr>
                </pic:pic>
              </a:graphicData>
            </a:graphic>
          </wp:inline>
        </w:drawing>
      </w:r>
    </w:p>
    <w:p w:rsidR="00844437" w:rsidP="005B45CD" w:rsidRDefault="008147FD" w14:paraId="55CD57A1" w14:textId="7E8ECC02">
      <w:pPr>
        <w:jc w:val="center"/>
        <w:rPr>
          <w:sz w:val="26"/>
          <w:szCs w:val="26"/>
        </w:rPr>
      </w:pPr>
      <w:r>
        <w:rPr>
          <w:noProof/>
          <w:sz w:val="26"/>
          <w:szCs w:val="26"/>
        </w:rPr>
        <w:lastRenderedPageBreak/>
        <w:drawing>
          <wp:inline distT="0" distB="0" distL="0" distR="0" wp14:anchorId="473570B9" wp14:editId="72C7C6ED">
            <wp:extent cx="3931920" cy="1466451"/>
            <wp:effectExtent l="0" t="0" r="0" b="635"/>
            <wp:docPr id="98437759" name="Immagine 29"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7759" name="Immagine 29" descr="Immagine che contiene testo, Carattere, schermata, algebra&#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3936511" cy="1468163"/>
                    </a:xfrm>
                    <a:prstGeom prst="rect">
                      <a:avLst/>
                    </a:prstGeom>
                  </pic:spPr>
                </pic:pic>
              </a:graphicData>
            </a:graphic>
          </wp:inline>
        </w:drawing>
      </w:r>
    </w:p>
    <w:p w:rsidR="009E1222" w:rsidP="005B45CD" w:rsidRDefault="009E1222" w14:paraId="33BABA8E" w14:textId="44D8DF78">
      <w:pPr>
        <w:jc w:val="center"/>
        <w:rPr>
          <w:sz w:val="26"/>
          <w:szCs w:val="26"/>
        </w:rPr>
      </w:pPr>
      <w:r>
        <w:rPr>
          <w:noProof/>
          <w:sz w:val="26"/>
          <w:szCs w:val="26"/>
        </w:rPr>
        <w:drawing>
          <wp:inline distT="0" distB="0" distL="0" distR="0" wp14:anchorId="4F01E2FF" wp14:editId="5F268017">
            <wp:extent cx="3970020" cy="1320262"/>
            <wp:effectExtent l="0" t="0" r="0" b="0"/>
            <wp:docPr id="505399543" name="Immagine 30"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9543" name="Immagine 30" descr="Immagine che contiene testo, Carattere, schermata, algebr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977637" cy="1322795"/>
                    </a:xfrm>
                    <a:prstGeom prst="rect">
                      <a:avLst/>
                    </a:prstGeom>
                  </pic:spPr>
                </pic:pic>
              </a:graphicData>
            </a:graphic>
          </wp:inline>
        </w:drawing>
      </w:r>
    </w:p>
    <w:p w:rsidR="00505FF1" w:rsidP="005B45CD" w:rsidRDefault="00505FF1" w14:paraId="0F6BAC5D" w14:textId="35CB8E33">
      <w:pPr>
        <w:jc w:val="center"/>
        <w:rPr>
          <w:sz w:val="26"/>
          <w:szCs w:val="26"/>
        </w:rPr>
      </w:pPr>
      <w:r>
        <w:rPr>
          <w:noProof/>
          <w:sz w:val="26"/>
          <w:szCs w:val="26"/>
        </w:rPr>
        <w:drawing>
          <wp:inline distT="0" distB="0" distL="0" distR="0" wp14:anchorId="586D3D21" wp14:editId="6866A142">
            <wp:extent cx="3855720" cy="1557471"/>
            <wp:effectExtent l="0" t="0" r="0" b="5080"/>
            <wp:docPr id="149311540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7">
                      <a:extLst>
                        <a:ext uri="{28A0092B-C50C-407E-A947-70E740481C1C}">
                          <a14:useLocalDpi xmlns:a14="http://schemas.microsoft.com/office/drawing/2010/main" val="0"/>
                        </a:ext>
                      </a:extLst>
                    </a:blip>
                    <a:srcRect b="52342"/>
                    <a:stretch/>
                  </pic:blipFill>
                  <pic:spPr bwMode="auto">
                    <a:xfrm>
                      <a:off x="0" y="0"/>
                      <a:ext cx="3862971" cy="1560400"/>
                    </a:xfrm>
                    <a:prstGeom prst="rect">
                      <a:avLst/>
                    </a:prstGeom>
                    <a:noFill/>
                    <a:ln>
                      <a:noFill/>
                    </a:ln>
                    <a:extLst>
                      <a:ext uri="{53640926-AAD7-44D8-BBD7-CCE9431645EC}">
                        <a14:shadowObscured xmlns:a14="http://schemas.microsoft.com/office/drawing/2010/main"/>
                      </a:ext>
                    </a:extLst>
                  </pic:spPr>
                </pic:pic>
              </a:graphicData>
            </a:graphic>
          </wp:inline>
        </w:drawing>
      </w:r>
    </w:p>
    <w:p w:rsidR="009E1222" w:rsidP="005B45CD" w:rsidRDefault="00505FF1" w14:paraId="47931BBA" w14:textId="5199FC2B">
      <w:pPr>
        <w:jc w:val="center"/>
        <w:rPr>
          <w:sz w:val="26"/>
          <w:szCs w:val="26"/>
        </w:rPr>
      </w:pPr>
      <w:r>
        <w:rPr>
          <w:noProof/>
          <w:sz w:val="26"/>
          <w:szCs w:val="26"/>
        </w:rPr>
        <w:drawing>
          <wp:inline distT="0" distB="0" distL="0" distR="0" wp14:anchorId="43DA88E2" wp14:editId="7FD78694">
            <wp:extent cx="3817620" cy="1679074"/>
            <wp:effectExtent l="0" t="0" r="0" b="0"/>
            <wp:docPr id="84311578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a:extLst>
                        <a:ext uri="{28A0092B-C50C-407E-A947-70E740481C1C}">
                          <a14:useLocalDpi xmlns:a14="http://schemas.microsoft.com/office/drawing/2010/main" val="0"/>
                        </a:ext>
                      </a:extLst>
                    </a:blip>
                    <a:srcRect t="48108"/>
                    <a:stretch/>
                  </pic:blipFill>
                  <pic:spPr bwMode="auto">
                    <a:xfrm>
                      <a:off x="0" y="0"/>
                      <a:ext cx="3824228" cy="1681980"/>
                    </a:xfrm>
                    <a:prstGeom prst="rect">
                      <a:avLst/>
                    </a:prstGeom>
                    <a:noFill/>
                    <a:ln>
                      <a:noFill/>
                    </a:ln>
                    <a:extLst>
                      <a:ext uri="{53640926-AAD7-44D8-BBD7-CCE9431645EC}">
                        <a14:shadowObscured xmlns:a14="http://schemas.microsoft.com/office/drawing/2010/main"/>
                      </a:ext>
                    </a:extLst>
                  </pic:spPr>
                </pic:pic>
              </a:graphicData>
            </a:graphic>
          </wp:inline>
        </w:drawing>
      </w:r>
    </w:p>
    <w:p w:rsidR="00505FF1" w:rsidP="005B45CD" w:rsidRDefault="00505FF1" w14:paraId="2555274B" w14:textId="6A6CAC88">
      <w:pPr>
        <w:jc w:val="center"/>
        <w:rPr>
          <w:i/>
          <w:sz w:val="24"/>
          <w:szCs w:val="24"/>
        </w:rPr>
      </w:pPr>
      <w:r w:rsidRPr="1BF1EAEF">
        <w:rPr>
          <w:i/>
          <w:sz w:val="24"/>
          <w:szCs w:val="24"/>
        </w:rPr>
        <w:t>Figura 2.22 – Matrici rappresentative del CLUSTER 3</w:t>
      </w:r>
    </w:p>
    <w:p w:rsidR="00700098" w:rsidP="00912239" w:rsidRDefault="00700098" w14:paraId="059975B4" w14:textId="77777777">
      <w:pPr>
        <w:rPr>
          <w:sz w:val="26"/>
          <w:szCs w:val="26"/>
        </w:rPr>
      </w:pPr>
    </w:p>
    <w:p w:rsidR="00912239" w:rsidP="00912239" w:rsidRDefault="00912239" w14:paraId="06ABCAD2" w14:textId="5F5CC90A">
      <w:pPr>
        <w:rPr>
          <w:sz w:val="26"/>
          <w:szCs w:val="26"/>
        </w:rPr>
      </w:pPr>
      <w:r>
        <w:rPr>
          <w:sz w:val="26"/>
          <w:szCs w:val="26"/>
        </w:rPr>
        <w:t xml:space="preserve">Si verifica </w:t>
      </w:r>
      <w:r w:rsidRPr="00912239">
        <w:rPr>
          <w:sz w:val="26"/>
          <w:szCs w:val="26"/>
        </w:rPr>
        <w:t>se tali matrici sono aggregabili calcolando l</w:t>
      </w:r>
      <w:r w:rsidRPr="4A749787">
        <w:rPr>
          <w:b/>
          <w:sz w:val="26"/>
          <w:szCs w:val="26"/>
        </w:rPr>
        <w:t xml:space="preserve">’indice di similarità </w:t>
      </w:r>
      <w:r w:rsidRPr="6F3D630F" w:rsidR="6F3D630F">
        <w:rPr>
          <w:b/>
          <w:bCs/>
          <w:sz w:val="26"/>
          <w:szCs w:val="26"/>
        </w:rPr>
        <w:t>(</w:t>
      </w:r>
      <w:r w:rsidRPr="4A749787">
        <w:rPr>
          <w:b/>
          <w:sz w:val="26"/>
          <w:szCs w:val="26"/>
        </w:rPr>
        <w:t>SI</w:t>
      </w:r>
      <w:r w:rsidRPr="115E09A7" w:rsidR="115E09A7">
        <w:rPr>
          <w:b/>
          <w:bCs/>
          <w:sz w:val="26"/>
          <w:szCs w:val="26"/>
        </w:rPr>
        <w:t>)</w:t>
      </w:r>
      <w:r w:rsidRPr="115E09A7" w:rsidR="115E09A7">
        <w:rPr>
          <w:sz w:val="26"/>
          <w:szCs w:val="26"/>
        </w:rPr>
        <w:t>:</w:t>
      </w:r>
    </w:p>
    <w:p w:rsidRPr="00912239" w:rsidR="00F060B4" w:rsidP="00912239" w:rsidRDefault="00F060B4" w14:paraId="070040D0" w14:textId="77777777">
      <w:pPr>
        <w:rPr>
          <w:sz w:val="26"/>
          <w:szCs w:val="26"/>
        </w:rPr>
      </w:pPr>
    </w:p>
    <w:tbl>
      <w:tblPr>
        <w:tblStyle w:val="Grigliatabella"/>
        <w:tblW w:w="0" w:type="auto"/>
        <w:jc w:val="center"/>
        <w:tblLook w:val="04A0" w:firstRow="1" w:lastRow="0" w:firstColumn="1" w:lastColumn="0" w:noHBand="0" w:noVBand="1"/>
      </w:tblPr>
      <w:tblGrid>
        <w:gridCol w:w="1413"/>
        <w:gridCol w:w="1736"/>
      </w:tblGrid>
      <w:tr w:rsidRPr="00912239" w:rsidR="00912239" w:rsidTr="00912239" w14:paraId="0BF66BA3" w14:textId="77777777">
        <w:trPr>
          <w:trHeight w:val="300"/>
          <w:jc w:val="center"/>
        </w:trPr>
        <w:tc>
          <w:tcPr>
            <w:tcW w:w="1413" w:type="dxa"/>
          </w:tcPr>
          <w:p w:rsidRPr="00912239" w:rsidR="00912239" w:rsidP="00912239" w:rsidRDefault="00912239" w14:paraId="07909FAD" w14:textId="6A9556DB">
            <w:pPr>
              <w:spacing w:after="160" w:line="259" w:lineRule="auto"/>
              <w:rPr>
                <w:b/>
                <w:bCs/>
                <w:sz w:val="26"/>
                <w:szCs w:val="26"/>
              </w:rPr>
            </w:pPr>
            <w:r>
              <w:rPr>
                <w:b/>
                <w:bCs/>
                <w:sz w:val="26"/>
                <w:szCs w:val="26"/>
              </w:rPr>
              <w:t>Matrici</w:t>
            </w:r>
          </w:p>
        </w:tc>
        <w:tc>
          <w:tcPr>
            <w:tcW w:w="1736" w:type="dxa"/>
          </w:tcPr>
          <w:p w:rsidRPr="00912239" w:rsidR="00912239" w:rsidP="00912239" w:rsidRDefault="00912239" w14:paraId="524A6AF7" w14:textId="5E35244F">
            <w:pPr>
              <w:spacing w:after="160" w:line="259" w:lineRule="auto"/>
              <w:rPr>
                <w:b/>
                <w:bCs/>
                <w:sz w:val="26"/>
                <w:szCs w:val="26"/>
              </w:rPr>
            </w:pPr>
            <w:r w:rsidRPr="00912239">
              <w:rPr>
                <w:b/>
                <w:bCs/>
                <w:sz w:val="26"/>
                <w:szCs w:val="26"/>
              </w:rPr>
              <w:t>SI</w:t>
            </w:r>
          </w:p>
        </w:tc>
      </w:tr>
      <w:tr w:rsidRPr="00912239" w:rsidR="00912239" w:rsidTr="00912239" w14:paraId="3CFB9A19" w14:textId="77777777">
        <w:trPr>
          <w:trHeight w:val="300"/>
          <w:jc w:val="center"/>
        </w:trPr>
        <w:tc>
          <w:tcPr>
            <w:tcW w:w="1413" w:type="dxa"/>
          </w:tcPr>
          <w:p w:rsidRPr="00912239" w:rsidR="00912239" w:rsidP="00912239" w:rsidRDefault="00912239" w14:paraId="078C00E5" w14:textId="77777777">
            <w:pPr>
              <w:spacing w:after="160" w:line="259" w:lineRule="auto"/>
              <w:rPr>
                <w:sz w:val="26"/>
                <w:szCs w:val="26"/>
              </w:rPr>
            </w:pPr>
            <w:r w:rsidRPr="00912239">
              <w:rPr>
                <w:sz w:val="26"/>
                <w:szCs w:val="26"/>
              </w:rPr>
              <w:t>A e B</w:t>
            </w:r>
          </w:p>
        </w:tc>
        <w:tc>
          <w:tcPr>
            <w:tcW w:w="1736" w:type="dxa"/>
          </w:tcPr>
          <w:p w:rsidRPr="00912239" w:rsidR="00912239" w:rsidP="00912239" w:rsidRDefault="00912239" w14:paraId="210AF8E8" w14:textId="77777777">
            <w:pPr>
              <w:spacing w:after="160" w:line="259" w:lineRule="auto"/>
              <w:rPr>
                <w:sz w:val="26"/>
                <w:szCs w:val="26"/>
              </w:rPr>
            </w:pPr>
            <w:r w:rsidRPr="00912239">
              <w:rPr>
                <w:sz w:val="26"/>
                <w:szCs w:val="26"/>
              </w:rPr>
              <w:t>1.067</w:t>
            </w:r>
          </w:p>
        </w:tc>
      </w:tr>
      <w:tr w:rsidRPr="00912239" w:rsidR="00912239" w:rsidTr="00912239" w14:paraId="6B6FD65E" w14:textId="77777777">
        <w:trPr>
          <w:trHeight w:val="300"/>
          <w:jc w:val="center"/>
        </w:trPr>
        <w:tc>
          <w:tcPr>
            <w:tcW w:w="1413" w:type="dxa"/>
          </w:tcPr>
          <w:p w:rsidRPr="00912239" w:rsidR="00912239" w:rsidP="00912239" w:rsidRDefault="00912239" w14:paraId="1B53854E" w14:textId="77777777">
            <w:pPr>
              <w:spacing w:after="160" w:line="259" w:lineRule="auto"/>
              <w:rPr>
                <w:sz w:val="26"/>
                <w:szCs w:val="26"/>
              </w:rPr>
            </w:pPr>
            <w:r w:rsidRPr="00912239">
              <w:rPr>
                <w:sz w:val="26"/>
                <w:szCs w:val="26"/>
              </w:rPr>
              <w:t>A e C</w:t>
            </w:r>
          </w:p>
        </w:tc>
        <w:tc>
          <w:tcPr>
            <w:tcW w:w="1736" w:type="dxa"/>
          </w:tcPr>
          <w:p w:rsidRPr="00912239" w:rsidR="00912239" w:rsidP="00912239" w:rsidRDefault="00912239" w14:paraId="6E2DBB1A" w14:textId="77777777">
            <w:pPr>
              <w:spacing w:after="160" w:line="259" w:lineRule="auto"/>
              <w:rPr>
                <w:sz w:val="26"/>
                <w:szCs w:val="26"/>
              </w:rPr>
            </w:pPr>
            <w:r w:rsidRPr="00912239">
              <w:rPr>
                <w:sz w:val="26"/>
                <w:szCs w:val="26"/>
              </w:rPr>
              <w:t>1.011</w:t>
            </w:r>
          </w:p>
        </w:tc>
      </w:tr>
      <w:tr w:rsidRPr="00912239" w:rsidR="00912239" w:rsidTr="00912239" w14:paraId="02BAFB29" w14:textId="77777777">
        <w:trPr>
          <w:trHeight w:val="300"/>
          <w:jc w:val="center"/>
        </w:trPr>
        <w:tc>
          <w:tcPr>
            <w:tcW w:w="1413" w:type="dxa"/>
          </w:tcPr>
          <w:p w:rsidRPr="00912239" w:rsidR="00912239" w:rsidP="00912239" w:rsidRDefault="00912239" w14:paraId="3C7FD327" w14:textId="77777777">
            <w:pPr>
              <w:spacing w:after="160" w:line="259" w:lineRule="auto"/>
              <w:rPr>
                <w:sz w:val="26"/>
                <w:szCs w:val="26"/>
              </w:rPr>
            </w:pPr>
            <w:r w:rsidRPr="00912239">
              <w:rPr>
                <w:sz w:val="26"/>
                <w:szCs w:val="26"/>
              </w:rPr>
              <w:t>B e C</w:t>
            </w:r>
          </w:p>
        </w:tc>
        <w:tc>
          <w:tcPr>
            <w:tcW w:w="1736" w:type="dxa"/>
          </w:tcPr>
          <w:p w:rsidRPr="00912239" w:rsidR="00912239" w:rsidP="00912239" w:rsidRDefault="00912239" w14:paraId="0ED45484" w14:textId="77777777">
            <w:pPr>
              <w:spacing w:after="160" w:line="259" w:lineRule="auto"/>
              <w:rPr>
                <w:sz w:val="26"/>
                <w:szCs w:val="26"/>
              </w:rPr>
            </w:pPr>
            <w:r w:rsidRPr="00912239">
              <w:rPr>
                <w:sz w:val="26"/>
                <w:szCs w:val="26"/>
              </w:rPr>
              <w:t>1.057</w:t>
            </w:r>
          </w:p>
        </w:tc>
      </w:tr>
    </w:tbl>
    <w:p w:rsidR="000F137B" w:rsidP="00912239" w:rsidRDefault="000F137B" w14:paraId="68753894" w14:textId="77777777">
      <w:pPr>
        <w:spacing w:after="0"/>
        <w:rPr>
          <w:sz w:val="26"/>
          <w:szCs w:val="26"/>
        </w:rPr>
      </w:pPr>
    </w:p>
    <w:p w:rsidRPr="00912239" w:rsidR="00912239" w:rsidP="1BF1EAEF" w:rsidRDefault="00912239" w14:paraId="6C8AB2F1" w14:textId="18E01AEA">
      <w:pPr>
        <w:spacing w:after="0"/>
        <w:jc w:val="both"/>
        <w:rPr>
          <w:sz w:val="26"/>
          <w:szCs w:val="26"/>
        </w:rPr>
      </w:pPr>
      <w:r w:rsidRPr="00912239">
        <w:rPr>
          <w:sz w:val="26"/>
          <w:szCs w:val="26"/>
        </w:rPr>
        <w:t xml:space="preserve">Essedo l’indice SI &lt; 1.067 allora possiamo considerare le tre matrici simili e quindi aggregabili. </w:t>
      </w:r>
    </w:p>
    <w:p w:rsidR="00912239" w:rsidP="1BF1EAEF" w:rsidRDefault="00912239" w14:paraId="1FFFBDCA" w14:textId="19476702">
      <w:pPr>
        <w:spacing w:after="0"/>
        <w:jc w:val="both"/>
        <w:rPr>
          <w:sz w:val="26"/>
          <w:szCs w:val="26"/>
        </w:rPr>
      </w:pPr>
      <w:r w:rsidRPr="00912239">
        <w:rPr>
          <w:sz w:val="26"/>
          <w:szCs w:val="26"/>
        </w:rPr>
        <w:lastRenderedPageBreak/>
        <w:t xml:space="preserve">Si procede calcolando la matrice aggregata rappresentativa dei giudizi del cluster </w:t>
      </w:r>
      <w:r w:rsidR="000F137B">
        <w:rPr>
          <w:sz w:val="26"/>
          <w:szCs w:val="26"/>
        </w:rPr>
        <w:t>3</w:t>
      </w:r>
      <w:r w:rsidRPr="00912239">
        <w:rPr>
          <w:sz w:val="26"/>
          <w:szCs w:val="26"/>
        </w:rPr>
        <w:t xml:space="preserve">, </w:t>
      </w:r>
      <w:r w:rsidR="000F137B">
        <w:rPr>
          <w:sz w:val="26"/>
          <w:szCs w:val="26"/>
        </w:rPr>
        <w:t xml:space="preserve">utilizzando </w:t>
      </w:r>
      <w:r w:rsidRPr="00912239">
        <w:rPr>
          <w:sz w:val="26"/>
          <w:szCs w:val="26"/>
        </w:rPr>
        <w:t xml:space="preserve">la media geometrica. </w:t>
      </w:r>
    </w:p>
    <w:p w:rsidRPr="00912239" w:rsidR="00E07132" w:rsidP="00912239" w:rsidRDefault="00E07132" w14:paraId="4A19F316" w14:textId="77777777">
      <w:pPr>
        <w:spacing w:after="0"/>
        <w:rPr>
          <w:sz w:val="26"/>
          <w:szCs w:val="26"/>
        </w:rPr>
      </w:pPr>
    </w:p>
    <w:p w:rsidR="00E07132" w:rsidP="00E07132" w:rsidRDefault="00E07132" w14:paraId="7BF27AA8" w14:textId="3CFB8F4F">
      <w:pPr>
        <w:jc w:val="center"/>
        <w:rPr>
          <w:sz w:val="26"/>
          <w:szCs w:val="26"/>
        </w:rPr>
      </w:pPr>
      <w:r>
        <w:rPr>
          <w:noProof/>
          <w:sz w:val="26"/>
          <w:szCs w:val="26"/>
        </w:rPr>
        <w:drawing>
          <wp:inline distT="0" distB="0" distL="0" distR="0" wp14:anchorId="514FAA3D" wp14:editId="4BFE3463">
            <wp:extent cx="4102735" cy="1584960"/>
            <wp:effectExtent l="0" t="0" r="0" b="0"/>
            <wp:docPr id="14273053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5" cy="1584960"/>
                    </a:xfrm>
                    <a:prstGeom prst="rect">
                      <a:avLst/>
                    </a:prstGeom>
                    <a:noFill/>
                  </pic:spPr>
                </pic:pic>
              </a:graphicData>
            </a:graphic>
          </wp:inline>
        </w:drawing>
      </w:r>
    </w:p>
    <w:p w:rsidR="00E07132" w:rsidP="00E07132" w:rsidRDefault="00E07132" w14:paraId="64FCDD15" w14:textId="6378A7FF">
      <w:pPr>
        <w:jc w:val="center"/>
        <w:rPr>
          <w:i/>
          <w:sz w:val="26"/>
          <w:szCs w:val="26"/>
        </w:rPr>
      </w:pPr>
      <w:r w:rsidRPr="1BF1EAEF">
        <w:rPr>
          <w:i/>
          <w:sz w:val="24"/>
          <w:szCs w:val="24"/>
        </w:rPr>
        <w:t>Figura 2.23 – Matrice aggregata rappresentativa del CLUSTER 3</w:t>
      </w:r>
    </w:p>
    <w:p w:rsidR="00D44524" w:rsidP="00D44524" w:rsidRDefault="00D44524" w14:paraId="3A263DDB" w14:textId="77777777">
      <w:pPr>
        <w:rPr>
          <w:sz w:val="26"/>
          <w:szCs w:val="26"/>
        </w:rPr>
      </w:pPr>
    </w:p>
    <w:p w:rsidR="00D44524" w:rsidP="00D44524" w:rsidRDefault="00D44524" w14:paraId="27ED812F" w14:textId="6C1CA10E">
      <w:pPr>
        <w:jc w:val="center"/>
        <w:rPr>
          <w:sz w:val="26"/>
          <w:szCs w:val="26"/>
        </w:rPr>
      </w:pPr>
      <w:r>
        <w:rPr>
          <w:noProof/>
          <w:sz w:val="26"/>
          <w:szCs w:val="26"/>
        </w:rPr>
        <w:drawing>
          <wp:inline distT="0" distB="0" distL="0" distR="0" wp14:anchorId="3547C0B6" wp14:editId="3D9DA068">
            <wp:extent cx="5783580" cy="2639695"/>
            <wp:effectExtent l="0" t="0" r="7620" b="8255"/>
            <wp:docPr id="473316910"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a:extLst>
                        <a:ext uri="{28A0092B-C50C-407E-A947-70E740481C1C}">
                          <a14:useLocalDpi xmlns:a14="http://schemas.microsoft.com/office/drawing/2010/main" val="0"/>
                        </a:ext>
                      </a:extLst>
                    </a:blip>
                    <a:srcRect l="992" r="4898"/>
                    <a:stretch/>
                  </pic:blipFill>
                  <pic:spPr bwMode="auto">
                    <a:xfrm>
                      <a:off x="0" y="0"/>
                      <a:ext cx="5783580" cy="2639695"/>
                    </a:xfrm>
                    <a:prstGeom prst="rect">
                      <a:avLst/>
                    </a:prstGeom>
                    <a:noFill/>
                    <a:ln>
                      <a:noFill/>
                    </a:ln>
                    <a:extLst>
                      <a:ext uri="{53640926-AAD7-44D8-BBD7-CCE9431645EC}">
                        <a14:shadowObscured xmlns:a14="http://schemas.microsoft.com/office/drawing/2010/main"/>
                      </a:ext>
                    </a:extLst>
                  </pic:spPr>
                </pic:pic>
              </a:graphicData>
            </a:graphic>
          </wp:inline>
        </w:drawing>
      </w:r>
    </w:p>
    <w:p w:rsidR="00D44524" w:rsidP="00D44524" w:rsidRDefault="00D44524" w14:paraId="413FFDFA" w14:textId="3D9DAEEB">
      <w:pPr>
        <w:jc w:val="center"/>
        <w:rPr>
          <w:i/>
          <w:sz w:val="24"/>
          <w:szCs w:val="24"/>
        </w:rPr>
      </w:pPr>
      <w:r w:rsidRPr="1BF1EAEF">
        <w:rPr>
          <w:i/>
          <w:sz w:val="24"/>
          <w:szCs w:val="24"/>
        </w:rPr>
        <w:t>Figura 2.24 – Autovalori e autovettori connessi alla matrice aggregata M3</w:t>
      </w:r>
    </w:p>
    <w:p w:rsidR="00700098" w:rsidP="00D44524" w:rsidRDefault="00700098" w14:paraId="588A48FB" w14:textId="77777777">
      <w:pPr>
        <w:jc w:val="center"/>
        <w:rPr>
          <w:i/>
          <w:sz w:val="24"/>
          <w:szCs w:val="24"/>
        </w:rPr>
      </w:pPr>
    </w:p>
    <w:p w:rsidR="00D44524" w:rsidP="00D44524" w:rsidRDefault="004A3A67" w14:paraId="2D2770EC" w14:textId="07319875">
      <w:pPr>
        <w:jc w:val="center"/>
        <w:rPr>
          <w:sz w:val="26"/>
          <w:szCs w:val="26"/>
        </w:rPr>
      </w:pPr>
      <w:r>
        <w:rPr>
          <w:noProof/>
          <w:sz w:val="26"/>
          <w:szCs w:val="26"/>
        </w:rPr>
        <w:drawing>
          <wp:inline distT="0" distB="0" distL="0" distR="0" wp14:anchorId="5C3FFCE2" wp14:editId="6BBA88F9">
            <wp:extent cx="3244850" cy="1884045"/>
            <wp:effectExtent l="0" t="0" r="0" b="1905"/>
            <wp:docPr id="961722901"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l="700"/>
                    <a:stretch/>
                  </pic:blipFill>
                  <pic:spPr bwMode="auto">
                    <a:xfrm>
                      <a:off x="0" y="0"/>
                      <a:ext cx="3244850" cy="1884045"/>
                    </a:xfrm>
                    <a:prstGeom prst="rect">
                      <a:avLst/>
                    </a:prstGeom>
                    <a:noFill/>
                    <a:ln>
                      <a:noFill/>
                    </a:ln>
                    <a:extLst>
                      <a:ext uri="{53640926-AAD7-44D8-BBD7-CCE9431645EC}">
                        <a14:shadowObscured xmlns:a14="http://schemas.microsoft.com/office/drawing/2010/main"/>
                      </a:ext>
                    </a:extLst>
                  </pic:spPr>
                </pic:pic>
              </a:graphicData>
            </a:graphic>
          </wp:inline>
        </w:drawing>
      </w:r>
    </w:p>
    <w:p w:rsidR="004A3A67" w:rsidP="00D44524" w:rsidRDefault="004A3A67" w14:paraId="340DEC7A" w14:textId="68633260">
      <w:pPr>
        <w:jc w:val="center"/>
        <w:rPr>
          <w:i/>
          <w:sz w:val="24"/>
          <w:szCs w:val="24"/>
        </w:rPr>
      </w:pPr>
      <w:r w:rsidRPr="1BF1EAEF">
        <w:rPr>
          <w:i/>
          <w:sz w:val="24"/>
          <w:szCs w:val="24"/>
        </w:rPr>
        <w:t>Figura 2.25 – Autovalore massimo e autovettore corrispondente della matrice M3</w:t>
      </w:r>
    </w:p>
    <w:p w:rsidR="004A3A67" w:rsidP="00D44524" w:rsidRDefault="008A0CAF" w14:paraId="30F84162" w14:textId="60EA0EE1">
      <w:pPr>
        <w:jc w:val="center"/>
        <w:rPr>
          <w:sz w:val="26"/>
          <w:szCs w:val="26"/>
        </w:rPr>
      </w:pPr>
      <w:r>
        <w:rPr>
          <w:noProof/>
          <w:sz w:val="26"/>
          <w:szCs w:val="26"/>
        </w:rPr>
        <w:lastRenderedPageBreak/>
        <w:drawing>
          <wp:inline distT="0" distB="0" distL="0" distR="0" wp14:anchorId="253FB0CD" wp14:editId="2C4B5434">
            <wp:extent cx="3633470" cy="1524000"/>
            <wp:effectExtent l="0" t="0" r="5080" b="0"/>
            <wp:docPr id="1270653501"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3470" cy="1524000"/>
                    </a:xfrm>
                    <a:prstGeom prst="rect">
                      <a:avLst/>
                    </a:prstGeom>
                    <a:noFill/>
                  </pic:spPr>
                </pic:pic>
              </a:graphicData>
            </a:graphic>
          </wp:inline>
        </w:drawing>
      </w:r>
    </w:p>
    <w:p w:rsidR="008A0CAF" w:rsidP="00D44524" w:rsidRDefault="008A0CAF" w14:paraId="0EDB094D" w14:textId="5F527BDF">
      <w:pPr>
        <w:jc w:val="center"/>
        <w:rPr>
          <w:i/>
          <w:sz w:val="24"/>
          <w:szCs w:val="24"/>
        </w:rPr>
      </w:pPr>
      <w:r w:rsidRPr="1BF1EAEF">
        <w:rPr>
          <w:i/>
          <w:sz w:val="24"/>
          <w:szCs w:val="24"/>
        </w:rPr>
        <w:t>Figura 2.26 – Autovettore massimo normalizzato</w:t>
      </w:r>
    </w:p>
    <w:p w:rsidR="00700098" w:rsidP="1BF1EAEF" w:rsidRDefault="00700098" w14:paraId="51F4CABE" w14:textId="77777777">
      <w:pPr>
        <w:jc w:val="both"/>
        <w:rPr>
          <w:sz w:val="26"/>
          <w:szCs w:val="26"/>
        </w:rPr>
      </w:pPr>
    </w:p>
    <w:p w:rsidR="17BC6BE9" w:rsidP="1BF1EAEF" w:rsidRDefault="17BC6BE9" w14:paraId="225F3434" w14:textId="4C1EBAE5">
      <w:pPr>
        <w:jc w:val="both"/>
        <w:rPr>
          <w:sz w:val="26"/>
          <w:szCs w:val="26"/>
        </w:rPr>
      </w:pPr>
      <w:r w:rsidRPr="1BF1EAEF">
        <w:rPr>
          <w:sz w:val="26"/>
          <w:szCs w:val="26"/>
        </w:rPr>
        <w:t>w3 = [0.258, 0.591, 0.106, 0.045]</w:t>
      </w:r>
    </w:p>
    <w:p w:rsidR="1BF1EAEF" w:rsidP="1BF1EAEF" w:rsidRDefault="1BF1EAEF" w14:paraId="61CD8BFA" w14:textId="10ED3AAA">
      <w:pPr>
        <w:spacing w:after="0"/>
        <w:jc w:val="both"/>
        <w:rPr>
          <w:sz w:val="26"/>
          <w:szCs w:val="26"/>
        </w:rPr>
      </w:pPr>
    </w:p>
    <w:p w:rsidR="0050787E" w:rsidP="1BF1EAEF" w:rsidRDefault="0050787E" w14:paraId="3DE61B1A" w14:textId="06A8DF4B">
      <w:pPr>
        <w:spacing w:after="0"/>
        <w:jc w:val="both"/>
        <w:rPr>
          <w:sz w:val="26"/>
          <w:szCs w:val="26"/>
        </w:rPr>
      </w:pPr>
      <w:r>
        <w:rPr>
          <w:sz w:val="26"/>
          <w:szCs w:val="26"/>
        </w:rPr>
        <w:t xml:space="preserve">Come già fatto per i precedenti cluster si procede </w:t>
      </w:r>
      <w:r w:rsidRPr="00FE5919">
        <w:rPr>
          <w:sz w:val="26"/>
          <w:szCs w:val="26"/>
        </w:rPr>
        <w:t>calcol</w:t>
      </w:r>
      <w:r>
        <w:rPr>
          <w:sz w:val="26"/>
          <w:szCs w:val="26"/>
        </w:rPr>
        <w:t>ando</w:t>
      </w:r>
      <w:r w:rsidRPr="00FE5919">
        <w:rPr>
          <w:sz w:val="26"/>
          <w:szCs w:val="26"/>
        </w:rPr>
        <w:t xml:space="preserve"> la matrice media geometrica e </w:t>
      </w:r>
      <w:r w:rsidR="005E2415">
        <w:rPr>
          <w:sz w:val="26"/>
          <w:szCs w:val="26"/>
        </w:rPr>
        <w:t>ricavando</w:t>
      </w:r>
      <w:r w:rsidRPr="00FE5919">
        <w:rPr>
          <w:sz w:val="26"/>
          <w:szCs w:val="26"/>
        </w:rPr>
        <w:t xml:space="preserve"> i pesi per le caratteristiche </w:t>
      </w:r>
      <w:r w:rsidRPr="1BF1EAEF" w:rsidR="0C900F9E">
        <w:rPr>
          <w:sz w:val="26"/>
          <w:szCs w:val="26"/>
        </w:rPr>
        <w:t>“</w:t>
      </w:r>
      <w:r w:rsidRPr="1BF1EAEF" w:rsidR="2F9108CA">
        <w:rPr>
          <w:sz w:val="26"/>
          <w:szCs w:val="26"/>
        </w:rPr>
        <w:t>Notorietà</w:t>
      </w:r>
      <w:r w:rsidRPr="1BF1EAEF" w:rsidR="1CD3EBD0">
        <w:rPr>
          <w:sz w:val="26"/>
          <w:szCs w:val="26"/>
        </w:rPr>
        <w:t>”</w:t>
      </w:r>
      <w:r w:rsidRPr="00FE5919">
        <w:rPr>
          <w:sz w:val="26"/>
          <w:szCs w:val="26"/>
        </w:rPr>
        <w:t xml:space="preserve"> e </w:t>
      </w:r>
      <w:r w:rsidRPr="1BF1EAEF" w:rsidR="21109A6D">
        <w:rPr>
          <w:sz w:val="26"/>
          <w:szCs w:val="26"/>
        </w:rPr>
        <w:t>“</w:t>
      </w:r>
      <w:r w:rsidRPr="1BF1EAEF" w:rsidR="2F9108CA">
        <w:rPr>
          <w:sz w:val="26"/>
          <w:szCs w:val="26"/>
        </w:rPr>
        <w:t>Affidabilità</w:t>
      </w:r>
      <w:r w:rsidRPr="1BF1EAEF" w:rsidR="13C384B0">
        <w:rPr>
          <w:sz w:val="26"/>
          <w:szCs w:val="26"/>
        </w:rPr>
        <w:t>”</w:t>
      </w:r>
      <w:r w:rsidRPr="1BF1EAEF" w:rsidR="2F9108CA">
        <w:rPr>
          <w:sz w:val="26"/>
          <w:szCs w:val="26"/>
        </w:rPr>
        <w:t>.</w:t>
      </w:r>
      <w:r w:rsidRPr="00FE5919">
        <w:rPr>
          <w:sz w:val="26"/>
          <w:szCs w:val="26"/>
        </w:rPr>
        <w:t xml:space="preserve"> </w:t>
      </w:r>
    </w:p>
    <w:p w:rsidR="00F85418" w:rsidP="1BF1EAEF" w:rsidRDefault="00F85418" w14:paraId="06858DEF" w14:textId="77777777">
      <w:pPr>
        <w:spacing w:after="0"/>
        <w:jc w:val="both"/>
        <w:rPr>
          <w:sz w:val="26"/>
          <w:szCs w:val="26"/>
        </w:rPr>
      </w:pPr>
    </w:p>
    <w:p w:rsidR="005E2415" w:rsidP="005E2415" w:rsidRDefault="00774840" w14:paraId="0D98CEBD" w14:textId="4B73B4CF">
      <w:pPr>
        <w:spacing w:after="0"/>
        <w:jc w:val="center"/>
        <w:rPr>
          <w:sz w:val="26"/>
          <w:szCs w:val="26"/>
        </w:rPr>
      </w:pPr>
      <w:r>
        <w:rPr>
          <w:noProof/>
          <w:sz w:val="26"/>
          <w:szCs w:val="26"/>
        </w:rPr>
        <w:drawing>
          <wp:inline distT="0" distB="0" distL="0" distR="0" wp14:anchorId="30EC454A" wp14:editId="1850CF1A">
            <wp:extent cx="2537460" cy="1070855"/>
            <wp:effectExtent l="0" t="0" r="0" b="0"/>
            <wp:docPr id="2058339105" name="Immagine 37" descr="Immagine che contiene testo, design, strument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105" name="Immagine 37" descr="Immagine che contiene testo, design, strumento, algebra&#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544762" cy="1073937"/>
                    </a:xfrm>
                    <a:prstGeom prst="rect">
                      <a:avLst/>
                    </a:prstGeom>
                  </pic:spPr>
                </pic:pic>
              </a:graphicData>
            </a:graphic>
          </wp:inline>
        </w:drawing>
      </w:r>
    </w:p>
    <w:p w:rsidR="00774840" w:rsidP="005E2415" w:rsidRDefault="00DD71AA" w14:paraId="1BA7A4E5" w14:textId="493A46B4">
      <w:pPr>
        <w:spacing w:after="0"/>
        <w:jc w:val="center"/>
        <w:rPr>
          <w:sz w:val="26"/>
          <w:szCs w:val="26"/>
        </w:rPr>
      </w:pPr>
      <w:r>
        <w:rPr>
          <w:noProof/>
          <w:sz w:val="26"/>
          <w:szCs w:val="26"/>
        </w:rPr>
        <w:drawing>
          <wp:inline distT="0" distB="0" distL="0" distR="0" wp14:anchorId="5BB73E3B" wp14:editId="72691486">
            <wp:extent cx="2270760" cy="1073450"/>
            <wp:effectExtent l="0" t="0" r="0" b="0"/>
            <wp:docPr id="1357940418" name="Immagine 38" descr="Immagine che contiene testo, strumento, design,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40418" name="Immagine 38" descr="Immagine che contiene testo, strumento, design, algebra&#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2273803" cy="1074888"/>
                    </a:xfrm>
                    <a:prstGeom prst="rect">
                      <a:avLst/>
                    </a:prstGeom>
                  </pic:spPr>
                </pic:pic>
              </a:graphicData>
            </a:graphic>
          </wp:inline>
        </w:drawing>
      </w:r>
    </w:p>
    <w:p w:rsidR="00DD71AA" w:rsidP="005E2415" w:rsidRDefault="00CC265E" w14:paraId="314200F0" w14:textId="5750DCDD">
      <w:pPr>
        <w:spacing w:after="0"/>
        <w:jc w:val="center"/>
        <w:rPr>
          <w:sz w:val="26"/>
          <w:szCs w:val="26"/>
        </w:rPr>
      </w:pPr>
      <w:r>
        <w:rPr>
          <w:noProof/>
          <w:sz w:val="26"/>
          <w:szCs w:val="26"/>
        </w:rPr>
        <w:drawing>
          <wp:inline distT="0" distB="0" distL="0" distR="0" wp14:anchorId="6F18ECA7" wp14:editId="0F225B06">
            <wp:extent cx="2294020" cy="1188720"/>
            <wp:effectExtent l="0" t="0" r="0" b="0"/>
            <wp:docPr id="867850174" name="Immagine 39" descr="Immagine che contiene design, strumento, chiave inglese, algebr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50174" name="Immagine 39" descr="Immagine che contiene design, strumento, chiave inglese, algebra&#10;&#10;Descrizione generata automaticamente con attendibilità media"/>
                    <pic:cNvPicPr/>
                  </pic:nvPicPr>
                  <pic:blipFill>
                    <a:blip r:embed="rId84">
                      <a:extLst>
                        <a:ext uri="{28A0092B-C50C-407E-A947-70E740481C1C}">
                          <a14:useLocalDpi xmlns:a14="http://schemas.microsoft.com/office/drawing/2010/main" val="0"/>
                        </a:ext>
                      </a:extLst>
                    </a:blip>
                    <a:stretch>
                      <a:fillRect/>
                    </a:stretch>
                  </pic:blipFill>
                  <pic:spPr>
                    <a:xfrm>
                      <a:off x="0" y="0"/>
                      <a:ext cx="2295894" cy="1189691"/>
                    </a:xfrm>
                    <a:prstGeom prst="rect">
                      <a:avLst/>
                    </a:prstGeom>
                  </pic:spPr>
                </pic:pic>
              </a:graphicData>
            </a:graphic>
          </wp:inline>
        </w:drawing>
      </w:r>
    </w:p>
    <w:p w:rsidR="00CC265E" w:rsidP="005E2415" w:rsidRDefault="00CC265E" w14:paraId="31C57993" w14:textId="6DE045A2">
      <w:pPr>
        <w:spacing w:after="0"/>
        <w:jc w:val="center"/>
        <w:rPr>
          <w:sz w:val="26"/>
          <w:szCs w:val="26"/>
        </w:rPr>
      </w:pPr>
      <w:r>
        <w:rPr>
          <w:noProof/>
          <w:sz w:val="26"/>
          <w:szCs w:val="26"/>
        </w:rPr>
        <w:drawing>
          <wp:inline distT="0" distB="0" distL="0" distR="0" wp14:anchorId="4FDC48C5" wp14:editId="1FA4089E">
            <wp:extent cx="2225040" cy="1104264"/>
            <wp:effectExtent l="0" t="0" r="3810" b="1270"/>
            <wp:docPr id="1680669706" name="Immagine 4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9706" name="Immagine 42" descr="Immagine che contiene testo, schermata, Carattere, design&#10;&#10;Descrizione generata automaticamente"/>
                    <pic:cNvPicPr/>
                  </pic:nvPicPr>
                  <pic:blipFill rotWithShape="1">
                    <a:blip r:embed="rId85">
                      <a:extLst>
                        <a:ext uri="{28A0092B-C50C-407E-A947-70E740481C1C}">
                          <a14:useLocalDpi xmlns:a14="http://schemas.microsoft.com/office/drawing/2010/main" val="0"/>
                        </a:ext>
                      </a:extLst>
                    </a:blip>
                    <a:srcRect l="2882"/>
                    <a:stretch/>
                  </pic:blipFill>
                  <pic:spPr bwMode="auto">
                    <a:xfrm>
                      <a:off x="0" y="0"/>
                      <a:ext cx="2228713" cy="1106087"/>
                    </a:xfrm>
                    <a:prstGeom prst="rect">
                      <a:avLst/>
                    </a:prstGeom>
                    <a:ln>
                      <a:noFill/>
                    </a:ln>
                    <a:extLst>
                      <a:ext uri="{53640926-AAD7-44D8-BBD7-CCE9431645EC}">
                        <a14:shadowObscured xmlns:a14="http://schemas.microsoft.com/office/drawing/2010/main"/>
                      </a:ext>
                    </a:extLst>
                  </pic:spPr>
                </pic:pic>
              </a:graphicData>
            </a:graphic>
          </wp:inline>
        </w:drawing>
      </w:r>
    </w:p>
    <w:p w:rsidR="00CC265E" w:rsidP="005E2415" w:rsidRDefault="00CC265E" w14:paraId="479F67D0" w14:textId="48CB5CEA">
      <w:pPr>
        <w:spacing w:after="0"/>
        <w:jc w:val="center"/>
        <w:rPr>
          <w:sz w:val="26"/>
          <w:szCs w:val="26"/>
        </w:rPr>
      </w:pPr>
      <w:r>
        <w:rPr>
          <w:noProof/>
          <w:sz w:val="26"/>
          <w:szCs w:val="26"/>
        </w:rPr>
        <w:drawing>
          <wp:inline distT="0" distB="0" distL="0" distR="0" wp14:anchorId="3CB85FB0" wp14:editId="34E8F6F3">
            <wp:extent cx="2251269" cy="967740"/>
            <wp:effectExtent l="0" t="0" r="0" b="3810"/>
            <wp:docPr id="489040497" name="Immagine 43" descr="Immagine che contiene testo, Carattere,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40497" name="Immagine 43" descr="Immagine che contiene testo, Carattere, bianco, design&#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2253296" cy="968611"/>
                    </a:xfrm>
                    <a:prstGeom prst="rect">
                      <a:avLst/>
                    </a:prstGeom>
                  </pic:spPr>
                </pic:pic>
              </a:graphicData>
            </a:graphic>
          </wp:inline>
        </w:drawing>
      </w:r>
    </w:p>
    <w:p w:rsidR="009853A6" w:rsidP="005E2415" w:rsidRDefault="009853A6" w14:paraId="519ECBE2" w14:textId="01B70C2D">
      <w:pPr>
        <w:spacing w:after="0"/>
        <w:jc w:val="center"/>
        <w:rPr>
          <w:sz w:val="26"/>
          <w:szCs w:val="26"/>
        </w:rPr>
      </w:pPr>
      <w:r>
        <w:rPr>
          <w:noProof/>
          <w:sz w:val="26"/>
          <w:szCs w:val="26"/>
        </w:rPr>
        <w:lastRenderedPageBreak/>
        <w:drawing>
          <wp:inline distT="0" distB="0" distL="0" distR="0" wp14:anchorId="339A4DCC" wp14:editId="3A950394">
            <wp:extent cx="2243455" cy="1164590"/>
            <wp:effectExtent l="0" t="0" r="4445" b="0"/>
            <wp:docPr id="1348693028"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3455" cy="1164590"/>
                    </a:xfrm>
                    <a:prstGeom prst="rect">
                      <a:avLst/>
                    </a:prstGeom>
                    <a:noFill/>
                  </pic:spPr>
                </pic:pic>
              </a:graphicData>
            </a:graphic>
          </wp:inline>
        </w:drawing>
      </w:r>
    </w:p>
    <w:p w:rsidRPr="00700098" w:rsidR="005F0504" w:rsidP="00700098" w:rsidRDefault="009853A6" w14:paraId="415F9865" w14:textId="43E80B3E">
      <w:pPr>
        <w:spacing w:after="0"/>
        <w:jc w:val="center"/>
        <w:rPr>
          <w:i/>
          <w:sz w:val="26"/>
          <w:szCs w:val="26"/>
        </w:rPr>
      </w:pPr>
      <w:r w:rsidRPr="1BF1EAEF">
        <w:rPr>
          <w:i/>
          <w:sz w:val="24"/>
          <w:szCs w:val="24"/>
        </w:rPr>
        <w:t>Figura 2.27 – Matrici di confronto a coppie rappresentative delle due caratteristiche</w:t>
      </w:r>
      <w:r w:rsidRPr="1BF1EAEF" w:rsidR="6A1106B1">
        <w:rPr>
          <w:i/>
          <w:sz w:val="24"/>
          <w:szCs w:val="24"/>
        </w:rPr>
        <w:t>.</w:t>
      </w:r>
    </w:p>
    <w:p w:rsidR="009853A6" w:rsidP="005E2415" w:rsidRDefault="005F0504" w14:paraId="4F4D7D6C" w14:textId="1F352E31">
      <w:pPr>
        <w:spacing w:after="0"/>
        <w:jc w:val="center"/>
        <w:rPr>
          <w:sz w:val="26"/>
          <w:szCs w:val="26"/>
        </w:rPr>
      </w:pPr>
      <w:r>
        <w:rPr>
          <w:noProof/>
          <w:sz w:val="26"/>
          <w:szCs w:val="26"/>
        </w:rPr>
        <w:drawing>
          <wp:inline distT="0" distB="0" distL="0" distR="0" wp14:anchorId="0446459B" wp14:editId="00F880E5">
            <wp:extent cx="2993390" cy="990600"/>
            <wp:effectExtent l="0" t="0" r="0" b="0"/>
            <wp:docPr id="1349094042"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b="75344"/>
                    <a:stretch/>
                  </pic:blipFill>
                  <pic:spPr bwMode="auto">
                    <a:xfrm>
                      <a:off x="0" y="0"/>
                      <a:ext cx="2993390" cy="990600"/>
                    </a:xfrm>
                    <a:prstGeom prst="rect">
                      <a:avLst/>
                    </a:prstGeom>
                    <a:noFill/>
                    <a:ln>
                      <a:noFill/>
                    </a:ln>
                    <a:extLst>
                      <a:ext uri="{53640926-AAD7-44D8-BBD7-CCE9431645EC}">
                        <a14:shadowObscured xmlns:a14="http://schemas.microsoft.com/office/drawing/2010/main"/>
                      </a:ext>
                    </a:extLst>
                  </pic:spPr>
                </pic:pic>
              </a:graphicData>
            </a:graphic>
          </wp:inline>
        </w:drawing>
      </w:r>
    </w:p>
    <w:p w:rsidR="005F0504" w:rsidP="005E2415" w:rsidRDefault="005F0504" w14:paraId="6D333D78" w14:textId="28E9AAD5">
      <w:pPr>
        <w:spacing w:after="0"/>
        <w:jc w:val="center"/>
        <w:rPr>
          <w:i/>
          <w:sz w:val="24"/>
          <w:szCs w:val="24"/>
        </w:rPr>
      </w:pPr>
      <w:r w:rsidRPr="1BF1EAEF">
        <w:rPr>
          <w:i/>
          <w:sz w:val="24"/>
          <w:szCs w:val="24"/>
        </w:rPr>
        <w:t>Figura 2.28 – Matrice aggregata m</w:t>
      </w:r>
      <w:r w:rsidRPr="1BF1EAEF" w:rsidR="00EA1143">
        <w:rPr>
          <w:i/>
          <w:sz w:val="24"/>
          <w:szCs w:val="24"/>
        </w:rPr>
        <w:t>3</w:t>
      </w:r>
    </w:p>
    <w:p w:rsidR="00662B60" w:rsidP="005E2415" w:rsidRDefault="00662B60" w14:paraId="14E44402" w14:textId="77777777">
      <w:pPr>
        <w:spacing w:after="0"/>
        <w:jc w:val="center"/>
        <w:rPr>
          <w:i/>
          <w:sz w:val="24"/>
          <w:szCs w:val="24"/>
        </w:rPr>
      </w:pPr>
    </w:p>
    <w:p w:rsidR="00EA1143" w:rsidP="005E2415" w:rsidRDefault="00EA1143" w14:paraId="522F003F" w14:textId="7CEACD35">
      <w:pPr>
        <w:spacing w:after="0"/>
        <w:jc w:val="center"/>
        <w:rPr>
          <w:sz w:val="26"/>
          <w:szCs w:val="26"/>
        </w:rPr>
      </w:pPr>
      <w:r>
        <w:rPr>
          <w:noProof/>
          <w:sz w:val="26"/>
          <w:szCs w:val="26"/>
        </w:rPr>
        <w:drawing>
          <wp:inline distT="0" distB="0" distL="0" distR="0" wp14:anchorId="7A08000B" wp14:editId="3C4AA94A">
            <wp:extent cx="2993390" cy="2484120"/>
            <wp:effectExtent l="0" t="0" r="0" b="0"/>
            <wp:docPr id="1723426561"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8">
                      <a:extLst>
                        <a:ext uri="{28A0092B-C50C-407E-A947-70E740481C1C}">
                          <a14:useLocalDpi xmlns:a14="http://schemas.microsoft.com/office/drawing/2010/main" val="0"/>
                        </a:ext>
                      </a:extLst>
                    </a:blip>
                    <a:srcRect t="30915" b="7255"/>
                    <a:stretch/>
                  </pic:blipFill>
                  <pic:spPr bwMode="auto">
                    <a:xfrm>
                      <a:off x="0" y="0"/>
                      <a:ext cx="2993390" cy="2484120"/>
                    </a:xfrm>
                    <a:prstGeom prst="rect">
                      <a:avLst/>
                    </a:prstGeom>
                    <a:noFill/>
                    <a:ln>
                      <a:noFill/>
                    </a:ln>
                    <a:extLst>
                      <a:ext uri="{53640926-AAD7-44D8-BBD7-CCE9431645EC}">
                        <a14:shadowObscured xmlns:a14="http://schemas.microsoft.com/office/drawing/2010/main"/>
                      </a:ext>
                    </a:extLst>
                  </pic:spPr>
                </pic:pic>
              </a:graphicData>
            </a:graphic>
          </wp:inline>
        </w:drawing>
      </w:r>
    </w:p>
    <w:p w:rsidR="00EA1143" w:rsidP="005E2415" w:rsidRDefault="00EA1143" w14:paraId="58F26CE3" w14:textId="4209060A">
      <w:pPr>
        <w:spacing w:after="0"/>
        <w:jc w:val="center"/>
        <w:rPr>
          <w:i/>
          <w:sz w:val="24"/>
          <w:szCs w:val="24"/>
        </w:rPr>
      </w:pPr>
      <w:r w:rsidRPr="1BF1EAEF">
        <w:rPr>
          <w:i/>
          <w:sz w:val="24"/>
          <w:szCs w:val="24"/>
        </w:rPr>
        <w:t>Figura 2.29 – Autovalori e autovettori della matrice m3</w:t>
      </w:r>
    </w:p>
    <w:p w:rsidR="00EA1143" w:rsidP="005E2415" w:rsidRDefault="0007254F" w14:paraId="1718D29D" w14:textId="5F7816A9">
      <w:pPr>
        <w:spacing w:after="0"/>
        <w:jc w:val="center"/>
        <w:rPr>
          <w:sz w:val="26"/>
          <w:szCs w:val="26"/>
        </w:rPr>
      </w:pPr>
      <w:r>
        <w:rPr>
          <w:noProof/>
          <w:sz w:val="26"/>
          <w:szCs w:val="26"/>
        </w:rPr>
        <w:drawing>
          <wp:inline distT="0" distB="0" distL="0" distR="0" wp14:anchorId="28C6D4BE" wp14:editId="35D3DA19">
            <wp:extent cx="3124200" cy="1792605"/>
            <wp:effectExtent l="0" t="0" r="0" b="0"/>
            <wp:docPr id="1480282598"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r="24748"/>
                    <a:stretch/>
                  </pic:blipFill>
                  <pic:spPr bwMode="auto">
                    <a:xfrm>
                      <a:off x="0" y="0"/>
                      <a:ext cx="3124200" cy="1792605"/>
                    </a:xfrm>
                    <a:prstGeom prst="rect">
                      <a:avLst/>
                    </a:prstGeom>
                    <a:noFill/>
                    <a:ln>
                      <a:noFill/>
                    </a:ln>
                    <a:extLst>
                      <a:ext uri="{53640926-AAD7-44D8-BBD7-CCE9431645EC}">
                        <a14:shadowObscured xmlns:a14="http://schemas.microsoft.com/office/drawing/2010/main"/>
                      </a:ext>
                    </a:extLst>
                  </pic:spPr>
                </pic:pic>
              </a:graphicData>
            </a:graphic>
          </wp:inline>
        </w:drawing>
      </w:r>
    </w:p>
    <w:p w:rsidRPr="00700098" w:rsidR="0007254F" w:rsidP="00700098" w:rsidRDefault="0007254F" w14:paraId="3A84566A" w14:textId="2CC881DD">
      <w:pPr>
        <w:spacing w:after="0"/>
        <w:jc w:val="center"/>
        <w:rPr>
          <w:i/>
          <w:sz w:val="24"/>
          <w:szCs w:val="24"/>
        </w:rPr>
      </w:pPr>
      <w:r w:rsidRPr="1BF1EAEF">
        <w:rPr>
          <w:i/>
          <w:sz w:val="24"/>
          <w:szCs w:val="24"/>
        </w:rPr>
        <w:t>Figura 2.30 – Autovalore massimo e il corrisponde autovettore della matrice m3</w:t>
      </w:r>
    </w:p>
    <w:p w:rsidR="008A0CAF" w:rsidP="00A412AC" w:rsidRDefault="00A412AC" w14:paraId="3E3DBE89" w14:textId="18377F54">
      <w:pPr>
        <w:jc w:val="center"/>
        <w:rPr>
          <w:sz w:val="26"/>
          <w:szCs w:val="26"/>
        </w:rPr>
      </w:pPr>
      <w:r>
        <w:rPr>
          <w:noProof/>
          <w:sz w:val="26"/>
          <w:szCs w:val="26"/>
        </w:rPr>
        <w:drawing>
          <wp:inline distT="0" distB="0" distL="0" distR="0" wp14:anchorId="302E3C32" wp14:editId="4197395F">
            <wp:extent cx="3489960" cy="841375"/>
            <wp:effectExtent l="0" t="0" r="0" b="0"/>
            <wp:docPr id="260818319"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0">
                      <a:extLst>
                        <a:ext uri="{28A0092B-C50C-407E-A947-70E740481C1C}">
                          <a14:useLocalDpi xmlns:a14="http://schemas.microsoft.com/office/drawing/2010/main" val="0"/>
                        </a:ext>
                      </a:extLst>
                    </a:blip>
                    <a:srcRect t="12657" r="16066"/>
                    <a:stretch/>
                  </pic:blipFill>
                  <pic:spPr bwMode="auto">
                    <a:xfrm>
                      <a:off x="0" y="0"/>
                      <a:ext cx="3489960" cy="841375"/>
                    </a:xfrm>
                    <a:prstGeom prst="rect">
                      <a:avLst/>
                    </a:prstGeom>
                    <a:noFill/>
                    <a:ln>
                      <a:noFill/>
                    </a:ln>
                    <a:extLst>
                      <a:ext uri="{53640926-AAD7-44D8-BBD7-CCE9431645EC}">
                        <a14:shadowObscured xmlns:a14="http://schemas.microsoft.com/office/drawing/2010/main"/>
                      </a:ext>
                    </a:extLst>
                  </pic:spPr>
                </pic:pic>
              </a:graphicData>
            </a:graphic>
          </wp:inline>
        </w:drawing>
      </w:r>
    </w:p>
    <w:p w:rsidR="00A412AC" w:rsidP="00A412AC" w:rsidRDefault="00A412AC" w14:paraId="272B14AB" w14:textId="78AB898E">
      <w:pPr>
        <w:jc w:val="center"/>
        <w:rPr>
          <w:sz w:val="26"/>
          <w:szCs w:val="26"/>
        </w:rPr>
      </w:pPr>
      <w:r w:rsidRPr="1BF1EAEF">
        <w:rPr>
          <w:i/>
          <w:sz w:val="24"/>
          <w:szCs w:val="24"/>
        </w:rPr>
        <w:t xml:space="preserve">Figura 2.31 – Autovettore massimo </w:t>
      </w:r>
      <w:r w:rsidRPr="1BF1EAEF" w:rsidR="00A32451">
        <w:rPr>
          <w:i/>
          <w:sz w:val="24"/>
          <w:szCs w:val="24"/>
        </w:rPr>
        <w:t>(della matrice m3) normalizzato</w:t>
      </w:r>
    </w:p>
    <w:p w:rsidR="00700098" w:rsidP="1BF1EAEF" w:rsidRDefault="00700098" w14:paraId="0D8DC3FE" w14:textId="77777777">
      <w:pPr>
        <w:rPr>
          <w:sz w:val="26"/>
          <w:szCs w:val="26"/>
        </w:rPr>
      </w:pPr>
    </w:p>
    <w:p w:rsidR="34F4695A" w:rsidP="1BF1EAEF" w:rsidRDefault="34F4695A" w14:paraId="359E7B47" w14:textId="174D5A4C">
      <w:pPr>
        <w:rPr>
          <w:sz w:val="26"/>
          <w:szCs w:val="26"/>
        </w:rPr>
      </w:pPr>
      <w:r w:rsidRPr="1BF1EAEF">
        <w:rPr>
          <w:sz w:val="26"/>
          <w:szCs w:val="26"/>
        </w:rPr>
        <w:t>wm3 = [0.862, 0.138]</w:t>
      </w:r>
    </w:p>
    <w:p w:rsidR="00E50A6F" w:rsidP="1BF1EAEF" w:rsidRDefault="00E50A6F" w14:paraId="35932884" w14:textId="5C461AFB">
      <w:pPr>
        <w:jc w:val="both"/>
        <w:rPr>
          <w:sz w:val="26"/>
          <w:szCs w:val="26"/>
        </w:rPr>
      </w:pPr>
      <w:r>
        <w:rPr>
          <w:sz w:val="26"/>
          <w:szCs w:val="26"/>
        </w:rPr>
        <w:lastRenderedPageBreak/>
        <w:t>Infine, si verifica</w:t>
      </w:r>
      <w:r w:rsidRPr="00E50A6F">
        <w:rPr>
          <w:sz w:val="26"/>
          <w:szCs w:val="26"/>
        </w:rPr>
        <w:t xml:space="preserve"> se la matrice M3 degli attributi può essere approssimata alla consistenza attraverso il calcolo del </w:t>
      </w:r>
      <w:r w:rsidRPr="46866B14">
        <w:rPr>
          <w:b/>
          <w:sz w:val="26"/>
          <w:szCs w:val="26"/>
        </w:rPr>
        <w:t>Consistency Index</w:t>
      </w:r>
      <w:r w:rsidRPr="00E50A6F">
        <w:rPr>
          <w:sz w:val="26"/>
          <w:szCs w:val="26"/>
        </w:rPr>
        <w:t xml:space="preserve">: </w:t>
      </w:r>
    </w:p>
    <w:p w:rsidRPr="00E50A6F" w:rsidR="00F85418" w:rsidP="00E50A6F" w:rsidRDefault="00F85418" w14:paraId="158B4E5F" w14:textId="77777777">
      <w:pPr>
        <w:rPr>
          <w:sz w:val="26"/>
          <w:szCs w:val="26"/>
        </w:rPr>
      </w:pPr>
    </w:p>
    <w:tbl>
      <w:tblPr>
        <w:tblStyle w:val="Grigliatabella"/>
        <w:tblW w:w="0" w:type="auto"/>
        <w:jc w:val="center"/>
        <w:tblLook w:val="06A0" w:firstRow="1" w:lastRow="0" w:firstColumn="1" w:lastColumn="0" w:noHBand="1" w:noVBand="1"/>
      </w:tblPr>
      <w:tblGrid>
        <w:gridCol w:w="1271"/>
        <w:gridCol w:w="2126"/>
        <w:gridCol w:w="1701"/>
      </w:tblGrid>
      <w:tr w:rsidRPr="00E50A6F" w:rsidR="00E50A6F" w:rsidTr="00E50A6F" w14:paraId="386396C1" w14:textId="77777777">
        <w:trPr>
          <w:trHeight w:val="300"/>
          <w:jc w:val="center"/>
        </w:trPr>
        <w:tc>
          <w:tcPr>
            <w:tcW w:w="1271" w:type="dxa"/>
          </w:tcPr>
          <w:p w:rsidRPr="00E50A6F" w:rsidR="00E50A6F" w:rsidP="00E50A6F" w:rsidRDefault="00E50A6F" w14:paraId="4B8799A7" w14:textId="77777777">
            <w:pPr>
              <w:spacing w:after="160" w:line="259" w:lineRule="auto"/>
              <w:rPr>
                <w:b/>
                <w:bCs/>
                <w:sz w:val="26"/>
                <w:szCs w:val="26"/>
              </w:rPr>
            </w:pPr>
            <w:r w:rsidRPr="00E50A6F">
              <w:rPr>
                <w:b/>
                <w:bCs/>
                <w:sz w:val="26"/>
                <w:szCs w:val="26"/>
              </w:rPr>
              <w:t>Indici</w:t>
            </w:r>
          </w:p>
        </w:tc>
        <w:tc>
          <w:tcPr>
            <w:tcW w:w="2126" w:type="dxa"/>
          </w:tcPr>
          <w:p w:rsidRPr="00E50A6F" w:rsidR="00E50A6F" w:rsidP="00E50A6F" w:rsidRDefault="00E50A6F" w14:paraId="2C1E7236" w14:textId="77777777">
            <w:pPr>
              <w:spacing w:after="160" w:line="259" w:lineRule="auto"/>
              <w:rPr>
                <w:b/>
                <w:bCs/>
                <w:sz w:val="26"/>
                <w:szCs w:val="26"/>
              </w:rPr>
            </w:pPr>
            <w:r w:rsidRPr="00E50A6F">
              <w:rPr>
                <w:b/>
                <w:bCs/>
                <w:sz w:val="26"/>
                <w:szCs w:val="26"/>
              </w:rPr>
              <w:t xml:space="preserve">Formulazione </w:t>
            </w:r>
          </w:p>
        </w:tc>
        <w:tc>
          <w:tcPr>
            <w:tcW w:w="1701" w:type="dxa"/>
          </w:tcPr>
          <w:p w:rsidRPr="00E50A6F" w:rsidR="00E50A6F" w:rsidP="00E50A6F" w:rsidRDefault="00E50A6F" w14:paraId="27105397" w14:textId="77777777">
            <w:pPr>
              <w:spacing w:after="160" w:line="259" w:lineRule="auto"/>
              <w:rPr>
                <w:b/>
                <w:bCs/>
                <w:sz w:val="26"/>
                <w:szCs w:val="26"/>
              </w:rPr>
            </w:pPr>
            <w:r w:rsidRPr="00E50A6F">
              <w:rPr>
                <w:b/>
                <w:bCs/>
                <w:sz w:val="26"/>
                <w:szCs w:val="26"/>
              </w:rPr>
              <w:t>Cluster 3</w:t>
            </w:r>
          </w:p>
        </w:tc>
      </w:tr>
      <w:tr w:rsidRPr="00E50A6F" w:rsidR="00E50A6F" w:rsidTr="00E50A6F" w14:paraId="373F1B25" w14:textId="77777777">
        <w:trPr>
          <w:trHeight w:val="300"/>
          <w:jc w:val="center"/>
        </w:trPr>
        <w:tc>
          <w:tcPr>
            <w:tcW w:w="1271" w:type="dxa"/>
          </w:tcPr>
          <w:p w:rsidRPr="00E50A6F" w:rsidR="00E50A6F" w:rsidP="00E50A6F" w:rsidRDefault="00E50A6F" w14:paraId="5F9B4E37" w14:textId="77777777">
            <w:pPr>
              <w:spacing w:after="160" w:line="259" w:lineRule="auto"/>
              <w:rPr>
                <w:b/>
                <w:bCs/>
                <w:sz w:val="26"/>
                <w:szCs w:val="26"/>
              </w:rPr>
            </w:pPr>
            <w:r w:rsidRPr="00E50A6F">
              <w:rPr>
                <w:b/>
                <w:bCs/>
                <w:sz w:val="26"/>
                <w:szCs w:val="26"/>
              </w:rPr>
              <w:t>CI</w:t>
            </w:r>
          </w:p>
        </w:tc>
        <w:tc>
          <w:tcPr>
            <w:tcW w:w="2126" w:type="dxa"/>
          </w:tcPr>
          <w:p w:rsidRPr="00E50A6F" w:rsidR="00E50A6F" w:rsidP="00E50A6F" w:rsidRDefault="00E50A6F" w14:paraId="64148798" w14:textId="77777777">
            <w:pPr>
              <w:spacing w:after="160" w:line="259" w:lineRule="auto"/>
              <w:rPr>
                <w:sz w:val="26"/>
                <w:szCs w:val="26"/>
              </w:rPr>
            </w:pPr>
            <w:r w:rsidRPr="00E50A6F">
              <w:rPr>
                <w:sz w:val="26"/>
                <w:szCs w:val="26"/>
              </w:rPr>
              <w:t>(λ -N)/(N-1)</w:t>
            </w:r>
          </w:p>
        </w:tc>
        <w:tc>
          <w:tcPr>
            <w:tcW w:w="1701" w:type="dxa"/>
          </w:tcPr>
          <w:p w:rsidRPr="00E50A6F" w:rsidR="00E50A6F" w:rsidP="00E50A6F" w:rsidRDefault="00E50A6F" w14:paraId="02A2B67A" w14:textId="77777777">
            <w:pPr>
              <w:spacing w:after="160" w:line="259" w:lineRule="auto"/>
              <w:rPr>
                <w:sz w:val="26"/>
                <w:szCs w:val="26"/>
              </w:rPr>
            </w:pPr>
            <w:r w:rsidRPr="00E50A6F">
              <w:rPr>
                <w:sz w:val="26"/>
                <w:szCs w:val="26"/>
              </w:rPr>
              <w:t>0.062</w:t>
            </w:r>
          </w:p>
        </w:tc>
      </w:tr>
      <w:tr w:rsidRPr="00E50A6F" w:rsidR="00E50A6F" w:rsidTr="00E50A6F" w14:paraId="13799353" w14:textId="77777777">
        <w:trPr>
          <w:trHeight w:val="300"/>
          <w:jc w:val="center"/>
        </w:trPr>
        <w:tc>
          <w:tcPr>
            <w:tcW w:w="1271" w:type="dxa"/>
          </w:tcPr>
          <w:p w:rsidRPr="00E50A6F" w:rsidR="00E50A6F" w:rsidP="00E50A6F" w:rsidRDefault="00E50A6F" w14:paraId="0B013676" w14:textId="77777777">
            <w:pPr>
              <w:spacing w:after="160" w:line="259" w:lineRule="auto"/>
              <w:rPr>
                <w:b/>
                <w:bCs/>
                <w:sz w:val="26"/>
                <w:szCs w:val="26"/>
              </w:rPr>
            </w:pPr>
            <w:r w:rsidRPr="00E50A6F">
              <w:rPr>
                <w:b/>
                <w:bCs/>
                <w:sz w:val="26"/>
                <w:szCs w:val="26"/>
              </w:rPr>
              <w:t>RI</w:t>
            </w:r>
          </w:p>
        </w:tc>
        <w:tc>
          <w:tcPr>
            <w:tcW w:w="2126" w:type="dxa"/>
          </w:tcPr>
          <w:p w:rsidRPr="00E50A6F" w:rsidR="00E50A6F" w:rsidP="00E50A6F" w:rsidRDefault="00E50A6F" w14:paraId="4892F315" w14:textId="77777777">
            <w:pPr>
              <w:spacing w:after="160" w:line="259" w:lineRule="auto"/>
              <w:rPr>
                <w:sz w:val="26"/>
                <w:szCs w:val="26"/>
              </w:rPr>
            </w:pPr>
            <w:r w:rsidRPr="00E50A6F">
              <w:rPr>
                <w:sz w:val="26"/>
                <w:szCs w:val="26"/>
              </w:rPr>
              <w:t>-</w:t>
            </w:r>
          </w:p>
        </w:tc>
        <w:tc>
          <w:tcPr>
            <w:tcW w:w="1701" w:type="dxa"/>
          </w:tcPr>
          <w:p w:rsidRPr="00E50A6F" w:rsidR="00E50A6F" w:rsidP="00E50A6F" w:rsidRDefault="00E50A6F" w14:paraId="48843888" w14:textId="77777777">
            <w:pPr>
              <w:spacing w:after="160" w:line="259" w:lineRule="auto"/>
              <w:rPr>
                <w:sz w:val="26"/>
                <w:szCs w:val="26"/>
              </w:rPr>
            </w:pPr>
            <w:r w:rsidRPr="00E50A6F">
              <w:rPr>
                <w:sz w:val="26"/>
                <w:szCs w:val="26"/>
              </w:rPr>
              <w:t>0.89</w:t>
            </w:r>
          </w:p>
        </w:tc>
      </w:tr>
      <w:tr w:rsidRPr="00E50A6F" w:rsidR="00E50A6F" w:rsidTr="00E50A6F" w14:paraId="66D4B580" w14:textId="77777777">
        <w:trPr>
          <w:trHeight w:val="300"/>
          <w:jc w:val="center"/>
        </w:trPr>
        <w:tc>
          <w:tcPr>
            <w:tcW w:w="1271" w:type="dxa"/>
          </w:tcPr>
          <w:p w:rsidRPr="00E50A6F" w:rsidR="00E50A6F" w:rsidP="00E50A6F" w:rsidRDefault="00E50A6F" w14:paraId="3A15896E" w14:textId="77777777">
            <w:pPr>
              <w:spacing w:after="160" w:line="259" w:lineRule="auto"/>
              <w:rPr>
                <w:b/>
                <w:bCs/>
                <w:sz w:val="26"/>
                <w:szCs w:val="26"/>
              </w:rPr>
            </w:pPr>
            <w:r w:rsidRPr="00E50A6F">
              <w:rPr>
                <w:b/>
                <w:bCs/>
                <w:sz w:val="26"/>
                <w:szCs w:val="26"/>
              </w:rPr>
              <w:t>CR</w:t>
            </w:r>
          </w:p>
        </w:tc>
        <w:tc>
          <w:tcPr>
            <w:tcW w:w="2126" w:type="dxa"/>
          </w:tcPr>
          <w:p w:rsidRPr="00E50A6F" w:rsidR="00E50A6F" w:rsidP="00E50A6F" w:rsidRDefault="00E50A6F" w14:paraId="6746163A" w14:textId="77777777">
            <w:pPr>
              <w:spacing w:after="160" w:line="259" w:lineRule="auto"/>
              <w:rPr>
                <w:sz w:val="26"/>
                <w:szCs w:val="26"/>
              </w:rPr>
            </w:pPr>
            <w:r w:rsidRPr="00E50A6F">
              <w:rPr>
                <w:sz w:val="26"/>
                <w:szCs w:val="26"/>
              </w:rPr>
              <w:t xml:space="preserve"> CI/RI</w:t>
            </w:r>
          </w:p>
        </w:tc>
        <w:tc>
          <w:tcPr>
            <w:tcW w:w="1701" w:type="dxa"/>
          </w:tcPr>
          <w:p w:rsidRPr="00E50A6F" w:rsidR="00E50A6F" w:rsidP="00E50A6F" w:rsidRDefault="00E50A6F" w14:paraId="06CFA40A" w14:textId="77777777">
            <w:pPr>
              <w:spacing w:after="160" w:line="259" w:lineRule="auto"/>
              <w:rPr>
                <w:sz w:val="26"/>
                <w:szCs w:val="26"/>
              </w:rPr>
            </w:pPr>
            <w:r w:rsidRPr="00E50A6F">
              <w:rPr>
                <w:sz w:val="26"/>
                <w:szCs w:val="26"/>
              </w:rPr>
              <w:t>0.069 = 6,9%</w:t>
            </w:r>
          </w:p>
        </w:tc>
      </w:tr>
    </w:tbl>
    <w:p w:rsidRPr="00E50A6F" w:rsidR="00E50A6F" w:rsidP="00E50A6F" w:rsidRDefault="00E50A6F" w14:paraId="0943CD3D" w14:textId="77777777">
      <w:pPr>
        <w:rPr>
          <w:sz w:val="26"/>
          <w:szCs w:val="26"/>
        </w:rPr>
      </w:pPr>
    </w:p>
    <w:p w:rsidR="00A32451" w:rsidP="1BF1EAEF" w:rsidRDefault="00E50A6F" w14:paraId="1C7AE926" w14:textId="349D5C5F">
      <w:pPr>
        <w:jc w:val="both"/>
        <w:rPr>
          <w:sz w:val="26"/>
          <w:szCs w:val="26"/>
        </w:rPr>
      </w:pPr>
      <w:r w:rsidRPr="00E50A6F">
        <w:rPr>
          <w:sz w:val="26"/>
          <w:szCs w:val="26"/>
        </w:rPr>
        <w:t>Essendo il CR&lt;10</w:t>
      </w:r>
      <w:r w:rsidRPr="1BF1EAEF" w:rsidR="6ABE724A">
        <w:rPr>
          <w:sz w:val="26"/>
          <w:szCs w:val="26"/>
        </w:rPr>
        <w:t>%</w:t>
      </w:r>
      <w:r w:rsidRPr="1BF1EAEF" w:rsidR="27D591D2">
        <w:rPr>
          <w:sz w:val="26"/>
          <w:szCs w:val="26"/>
        </w:rPr>
        <w:t>,</w:t>
      </w:r>
      <w:r w:rsidRPr="00E50A6F">
        <w:rPr>
          <w:sz w:val="26"/>
          <w:szCs w:val="26"/>
        </w:rPr>
        <w:t xml:space="preserve"> la matrice è approssimabile alla consistenza. Pertanto, le componenti dell’autovettore normalizzato possono essere considerate come pesi da attribuire agli attributi</w:t>
      </w:r>
      <w:r>
        <w:rPr>
          <w:sz w:val="26"/>
          <w:szCs w:val="26"/>
        </w:rPr>
        <w:t xml:space="preserve">. </w:t>
      </w:r>
    </w:p>
    <w:p w:rsidR="3309A262" w:rsidP="3309A262" w:rsidRDefault="3309A262" w14:paraId="218CED0B" w14:textId="464F5E46">
      <w:pPr>
        <w:jc w:val="both"/>
        <w:rPr>
          <w:sz w:val="26"/>
          <w:szCs w:val="26"/>
        </w:rPr>
      </w:pPr>
    </w:p>
    <w:p w:rsidR="009312D3" w:rsidP="3309A262" w:rsidRDefault="009312D3" w14:paraId="461E6148" w14:textId="77777777">
      <w:pPr>
        <w:jc w:val="both"/>
        <w:rPr>
          <w:sz w:val="26"/>
          <w:szCs w:val="26"/>
        </w:rPr>
      </w:pPr>
    </w:p>
    <w:p w:rsidR="003A4286" w:rsidP="003A4286" w:rsidRDefault="003A4286" w14:paraId="68E8F251" w14:textId="77777777">
      <w:pPr>
        <w:rPr>
          <w:b/>
          <w:color w:val="4472C4" w:themeColor="accent1"/>
          <w:sz w:val="26"/>
          <w:szCs w:val="26"/>
        </w:rPr>
      </w:pPr>
      <w:r w:rsidRPr="1BF1EAEF">
        <w:rPr>
          <w:b/>
          <w:color w:val="4472C4" w:themeColor="accent1"/>
          <w:sz w:val="26"/>
          <w:szCs w:val="26"/>
        </w:rPr>
        <w:t>Cluster 1</w:t>
      </w:r>
    </w:p>
    <w:p w:rsidR="00CA4E3B" w:rsidP="1BF1EAEF" w:rsidRDefault="5538C5E7" w14:paraId="3212A632" w14:textId="77777777">
      <w:pPr>
        <w:rPr>
          <w:b/>
          <w:bCs/>
          <w:color w:val="4472C4" w:themeColor="accent1"/>
          <w:sz w:val="26"/>
          <w:szCs w:val="26"/>
        </w:rPr>
      </w:pPr>
      <w:r>
        <w:rPr>
          <w:noProof/>
        </w:rPr>
        <w:drawing>
          <wp:inline distT="0" distB="0" distL="0" distR="0" wp14:anchorId="44B8D6B4" wp14:editId="7393E725">
            <wp:extent cx="6124575" cy="3724275"/>
            <wp:effectExtent l="0" t="0" r="0" b="0"/>
            <wp:docPr id="612746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994" name=""/>
                    <pic:cNvPicPr/>
                  </pic:nvPicPr>
                  <pic:blipFill>
                    <a:blip r:embed="rId91">
                      <a:extLst>
                        <a:ext uri="{28A0092B-C50C-407E-A947-70E740481C1C}">
                          <a14:useLocalDpi xmlns:a14="http://schemas.microsoft.com/office/drawing/2010/main" val="0"/>
                        </a:ext>
                      </a:extLst>
                    </a:blip>
                    <a:stretch>
                      <a:fillRect/>
                    </a:stretch>
                  </pic:blipFill>
                  <pic:spPr>
                    <a:xfrm>
                      <a:off x="0" y="0"/>
                      <a:ext cx="6124575" cy="3724275"/>
                    </a:xfrm>
                    <a:prstGeom prst="rect">
                      <a:avLst/>
                    </a:prstGeom>
                  </pic:spPr>
                </pic:pic>
              </a:graphicData>
            </a:graphic>
          </wp:inline>
        </w:drawing>
      </w:r>
    </w:p>
    <w:p w:rsidR="00CA4E3B" w:rsidP="1BF1EAEF" w:rsidRDefault="00CA4E3B" w14:paraId="61DF1222" w14:textId="77777777">
      <w:pPr>
        <w:rPr>
          <w:b/>
          <w:bCs/>
          <w:color w:val="4472C4" w:themeColor="accent1"/>
          <w:sz w:val="26"/>
          <w:szCs w:val="26"/>
        </w:rPr>
      </w:pPr>
    </w:p>
    <w:p w:rsidR="00CA4E3B" w:rsidP="1BF1EAEF" w:rsidRDefault="00CA4E3B" w14:paraId="14836C7B" w14:textId="77777777">
      <w:pPr>
        <w:rPr>
          <w:b/>
          <w:bCs/>
          <w:color w:val="4472C4" w:themeColor="accent1"/>
          <w:sz w:val="26"/>
          <w:szCs w:val="26"/>
        </w:rPr>
      </w:pPr>
    </w:p>
    <w:p w:rsidR="00CA4E3B" w:rsidP="1BF1EAEF" w:rsidRDefault="00CA4E3B" w14:paraId="74F04F19" w14:textId="77777777">
      <w:pPr>
        <w:rPr>
          <w:b/>
          <w:bCs/>
          <w:color w:val="4472C4" w:themeColor="accent1"/>
          <w:sz w:val="26"/>
          <w:szCs w:val="26"/>
        </w:rPr>
      </w:pPr>
    </w:p>
    <w:p w:rsidR="00CA4E3B" w:rsidP="1BF1EAEF" w:rsidRDefault="00CA4E3B" w14:paraId="177FC3B5" w14:textId="77777777">
      <w:pPr>
        <w:rPr>
          <w:b/>
          <w:bCs/>
          <w:color w:val="4472C4" w:themeColor="accent1"/>
          <w:sz w:val="26"/>
          <w:szCs w:val="26"/>
        </w:rPr>
      </w:pPr>
    </w:p>
    <w:p w:rsidR="009312D3" w:rsidP="1BF1EAEF" w:rsidRDefault="009312D3" w14:paraId="4CF16526" w14:textId="77777777">
      <w:pPr>
        <w:rPr>
          <w:b/>
          <w:bCs/>
          <w:color w:val="4472C4" w:themeColor="accent1"/>
          <w:sz w:val="26"/>
          <w:szCs w:val="26"/>
        </w:rPr>
      </w:pPr>
    </w:p>
    <w:p w:rsidR="009312D3" w:rsidP="1BF1EAEF" w:rsidRDefault="009312D3" w14:paraId="2D49FB5D" w14:textId="77777777">
      <w:pPr>
        <w:rPr>
          <w:b/>
          <w:bCs/>
          <w:color w:val="4472C4" w:themeColor="accent1"/>
          <w:sz w:val="26"/>
          <w:szCs w:val="26"/>
        </w:rPr>
      </w:pPr>
    </w:p>
    <w:p w:rsidR="003A4286" w:rsidP="1BF1EAEF" w:rsidRDefault="15784595" w14:paraId="5B2DCE87" w14:textId="63C23A78">
      <w:pPr>
        <w:rPr>
          <w:b/>
          <w:bCs/>
          <w:color w:val="4472C4" w:themeColor="accent1"/>
          <w:sz w:val="26"/>
          <w:szCs w:val="26"/>
        </w:rPr>
      </w:pPr>
      <w:r w:rsidRPr="730A2080">
        <w:rPr>
          <w:b/>
          <w:bCs/>
          <w:color w:val="4472C4" w:themeColor="accent1"/>
          <w:sz w:val="26"/>
          <w:szCs w:val="26"/>
        </w:rPr>
        <w:lastRenderedPageBreak/>
        <w:t>Cluster 2</w:t>
      </w:r>
    </w:p>
    <w:p w:rsidR="7EA36C7F" w:rsidP="730A2080" w:rsidRDefault="7EA36C7F" w14:paraId="25983E34" w14:textId="14B67460">
      <w:r>
        <w:rPr>
          <w:noProof/>
        </w:rPr>
        <w:drawing>
          <wp:inline distT="0" distB="0" distL="0" distR="0" wp14:anchorId="33F2D890" wp14:editId="4EFBCB33">
            <wp:extent cx="6124575" cy="3235496"/>
            <wp:effectExtent l="0" t="0" r="0" b="0"/>
            <wp:docPr id="175732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59016" name=""/>
                    <pic:cNvPicPr/>
                  </pic:nvPicPr>
                  <pic:blipFill>
                    <a:blip r:embed="rId92">
                      <a:extLst>
                        <a:ext uri="{28A0092B-C50C-407E-A947-70E740481C1C}">
                          <a14:useLocalDpi xmlns:a14="http://schemas.microsoft.com/office/drawing/2010/main"/>
                        </a:ext>
                      </a:extLst>
                    </a:blip>
                    <a:srcRect t="2876" b="4314"/>
                    <a:stretch>
                      <a:fillRect/>
                    </a:stretch>
                  </pic:blipFill>
                  <pic:spPr>
                    <a:xfrm>
                      <a:off x="0" y="0"/>
                      <a:ext cx="6124575" cy="3235496"/>
                    </a:xfrm>
                    <a:prstGeom prst="rect">
                      <a:avLst/>
                    </a:prstGeom>
                  </pic:spPr>
                </pic:pic>
              </a:graphicData>
            </a:graphic>
          </wp:inline>
        </w:drawing>
      </w:r>
    </w:p>
    <w:p w:rsidR="00F060B4" w:rsidP="730A2080" w:rsidRDefault="00F060B4" w14:paraId="714741B0" w14:textId="77777777">
      <w:pPr>
        <w:rPr>
          <w:b/>
          <w:bCs/>
          <w:color w:val="4472C4" w:themeColor="accent1"/>
          <w:sz w:val="26"/>
          <w:szCs w:val="26"/>
        </w:rPr>
      </w:pPr>
    </w:p>
    <w:p w:rsidR="3309A262" w:rsidP="3309A262" w:rsidRDefault="3309A262" w14:paraId="131B6172" w14:textId="1A4D415B">
      <w:pPr>
        <w:rPr>
          <w:b/>
          <w:bCs/>
          <w:color w:val="4472C4" w:themeColor="accent1"/>
          <w:sz w:val="26"/>
          <w:szCs w:val="26"/>
        </w:rPr>
      </w:pPr>
    </w:p>
    <w:p w:rsidR="3309A262" w:rsidP="3309A262" w:rsidRDefault="3309A262" w14:paraId="4CDECCED" w14:textId="7086F857">
      <w:pPr>
        <w:rPr>
          <w:b/>
          <w:bCs/>
          <w:color w:val="4472C4" w:themeColor="accent1"/>
          <w:sz w:val="26"/>
          <w:szCs w:val="26"/>
        </w:rPr>
      </w:pPr>
    </w:p>
    <w:p w:rsidR="003A4286" w:rsidP="730A2080" w:rsidRDefault="15784595" w14:paraId="7E69762A" w14:textId="29991469">
      <w:pPr>
        <w:rPr>
          <w:b/>
          <w:bCs/>
          <w:color w:val="4472C4" w:themeColor="accent1"/>
          <w:sz w:val="26"/>
          <w:szCs w:val="26"/>
        </w:rPr>
      </w:pPr>
      <w:r w:rsidRPr="730A2080">
        <w:rPr>
          <w:b/>
          <w:bCs/>
          <w:color w:val="4472C4" w:themeColor="accent1"/>
          <w:sz w:val="26"/>
          <w:szCs w:val="26"/>
        </w:rPr>
        <w:t>Cluster 3</w:t>
      </w:r>
    </w:p>
    <w:p w:rsidRPr="005D2E7C" w:rsidR="005D2E7C" w:rsidP="005D2E7C" w:rsidRDefault="25C851F5" w14:paraId="6349A328" w14:textId="0F51C172">
      <w:r>
        <w:rPr>
          <w:noProof/>
        </w:rPr>
        <w:drawing>
          <wp:inline distT="0" distB="0" distL="0" distR="0" wp14:anchorId="06CC6565" wp14:editId="7CD59AC4">
            <wp:extent cx="6124575" cy="3571875"/>
            <wp:effectExtent l="0" t="0" r="0" b="0"/>
            <wp:docPr id="709329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9393" name=""/>
                    <pic:cNvPicPr/>
                  </pic:nvPicPr>
                  <pic:blipFill>
                    <a:blip r:embed="rId93">
                      <a:extLst>
                        <a:ext uri="{28A0092B-C50C-407E-A947-70E740481C1C}">
                          <a14:useLocalDpi xmlns:a14="http://schemas.microsoft.com/office/drawing/2010/main" val="0"/>
                        </a:ext>
                      </a:extLst>
                    </a:blip>
                    <a:stretch>
                      <a:fillRect/>
                    </a:stretch>
                  </pic:blipFill>
                  <pic:spPr>
                    <a:xfrm>
                      <a:off x="0" y="0"/>
                      <a:ext cx="6124575" cy="3571875"/>
                    </a:xfrm>
                    <a:prstGeom prst="rect">
                      <a:avLst/>
                    </a:prstGeom>
                  </pic:spPr>
                </pic:pic>
              </a:graphicData>
            </a:graphic>
          </wp:inline>
        </w:drawing>
      </w:r>
    </w:p>
    <w:p w:rsidRPr="00DF4E21" w:rsidR="00DF4E21" w:rsidP="00DF4E21" w:rsidRDefault="3A3B9D34" w14:paraId="1A9408DA" w14:textId="73C04A5A">
      <w:pPr>
        <w:pStyle w:val="Titolo1"/>
        <w:jc w:val="center"/>
        <w:rPr>
          <w:b/>
          <w:color w:val="1F3864" w:themeColor="accent1" w:themeShade="80"/>
          <w:sz w:val="48"/>
          <w:szCs w:val="48"/>
        </w:rPr>
      </w:pPr>
      <w:bookmarkStart w:name="_Toc188696498" w:id="20"/>
      <w:r w:rsidRPr="1BF1EAEF">
        <w:rPr>
          <w:b/>
          <w:bCs/>
          <w:color w:val="1F3864" w:themeColor="accent1" w:themeShade="80"/>
          <w:sz w:val="48"/>
          <w:szCs w:val="48"/>
        </w:rPr>
        <w:lastRenderedPageBreak/>
        <w:t>C</w:t>
      </w:r>
      <w:r w:rsidRPr="1BF1EAEF" w:rsidR="5476E5CC">
        <w:rPr>
          <w:b/>
          <w:bCs/>
          <w:color w:val="1F3864" w:themeColor="accent1" w:themeShade="80"/>
          <w:sz w:val="48"/>
          <w:szCs w:val="48"/>
        </w:rPr>
        <w:t>apitolo</w:t>
      </w:r>
      <w:r w:rsidRPr="1BF1EAEF">
        <w:rPr>
          <w:b/>
          <w:bCs/>
          <w:color w:val="1F3864" w:themeColor="accent1" w:themeShade="80"/>
          <w:sz w:val="48"/>
          <w:szCs w:val="48"/>
        </w:rPr>
        <w:t xml:space="preserve"> 3</w:t>
      </w:r>
      <w:bookmarkEnd w:id="20"/>
    </w:p>
    <w:p w:rsidRPr="001857AC" w:rsidR="00DF4E21" w:rsidP="1BF1EAEF" w:rsidRDefault="001857AC" w14:paraId="594D2869" w14:textId="69BD07C0">
      <w:pPr>
        <w:pStyle w:val="Titolo3"/>
        <w:jc w:val="both"/>
        <w:rPr>
          <w:b/>
          <w:sz w:val="30"/>
          <w:szCs w:val="30"/>
        </w:rPr>
      </w:pPr>
      <w:bookmarkStart w:name="_Toc188696499" w:id="21"/>
      <w:r w:rsidRPr="1BF1EAEF">
        <w:rPr>
          <w:b/>
          <w:sz w:val="30"/>
          <w:szCs w:val="30"/>
        </w:rPr>
        <w:t>3.1 – Logica Fuzzy</w:t>
      </w:r>
      <w:bookmarkEnd w:id="21"/>
    </w:p>
    <w:p w:rsidR="1BF1EAEF" w:rsidP="5062DF63" w:rsidRDefault="3DA95668" w14:paraId="1FD49902" w14:textId="16273656">
      <w:pPr>
        <w:spacing w:after="0" w:line="257" w:lineRule="auto"/>
        <w:jc w:val="both"/>
      </w:pPr>
      <w:r w:rsidRPr="5062DF63">
        <w:rPr>
          <w:rFonts w:ascii="Calibri" w:hAnsi="Calibri" w:eastAsia="Calibri" w:cs="Calibri"/>
          <w:sz w:val="26"/>
          <w:szCs w:val="26"/>
        </w:rPr>
        <w:t xml:space="preserve">La logica Fuzzy è un approccio matematico che consente di modellare l'incertezza e l'imprecisione, riflettendo meglio il ragionamento umano rispetto alla logica classica. </w:t>
      </w:r>
    </w:p>
    <w:p w:rsidR="1BF1EAEF" w:rsidP="5062DF63" w:rsidRDefault="7E63ECD4" w14:paraId="5C8697B5" w14:textId="20D74028">
      <w:pPr>
        <w:spacing w:after="0" w:line="257" w:lineRule="auto"/>
        <w:jc w:val="both"/>
        <w:rPr>
          <w:rFonts w:ascii="Calibri" w:hAnsi="Calibri" w:eastAsia="Calibri" w:cs="Calibri"/>
          <w:sz w:val="26"/>
          <w:szCs w:val="26"/>
        </w:rPr>
      </w:pPr>
      <w:r w:rsidRPr="47B6F678">
        <w:rPr>
          <w:rFonts w:ascii="Calibri" w:hAnsi="Calibri" w:eastAsia="Calibri" w:cs="Calibri"/>
          <w:sz w:val="26"/>
          <w:szCs w:val="26"/>
        </w:rPr>
        <w:t xml:space="preserve">Formalizzata da Lotfi A. Zadeh negli anni '60, si rivela uno strumento essenziale per pervenire a dei valori attribuibili ai </w:t>
      </w:r>
      <w:r w:rsidRPr="1E17F0BE" w:rsidR="375C62A9">
        <w:rPr>
          <w:rFonts w:ascii="Calibri" w:hAnsi="Calibri" w:eastAsia="Calibri" w:cs="Calibri"/>
          <w:sz w:val="26"/>
          <w:szCs w:val="26"/>
        </w:rPr>
        <w:t>tre modelli di</w:t>
      </w:r>
      <w:r w:rsidRPr="47B6F678">
        <w:rPr>
          <w:rFonts w:ascii="Calibri" w:hAnsi="Calibri" w:eastAsia="Calibri" w:cs="Calibri"/>
          <w:sz w:val="26"/>
          <w:szCs w:val="26"/>
        </w:rPr>
        <w:t xml:space="preserve"> smartphone (iPhone 16 Pro, Samsung Galaxy S24 Ultra, Xiaomi 14T Pro), tenendo conto dei molteplici criteri precedentemente individuati. Tali valori verranno moltiplicati per i pesi ricavati con la metodologia AHP </w:t>
      </w:r>
      <w:r w:rsidRPr="4F80FD0A" w:rsidR="3ABB0623">
        <w:rPr>
          <w:rFonts w:ascii="Calibri" w:hAnsi="Calibri" w:eastAsia="Calibri" w:cs="Calibri"/>
          <w:sz w:val="26"/>
          <w:szCs w:val="26"/>
        </w:rPr>
        <w:t>in modo da</w:t>
      </w:r>
      <w:r w:rsidRPr="47B6F678">
        <w:rPr>
          <w:rFonts w:ascii="Calibri" w:hAnsi="Calibri" w:eastAsia="Calibri" w:cs="Calibri"/>
          <w:sz w:val="26"/>
          <w:szCs w:val="26"/>
        </w:rPr>
        <w:t xml:space="preserve"> ottenere una valutazione globale attribuita da ogni cluster ai </w:t>
      </w:r>
      <w:r w:rsidRPr="1E17F0BE" w:rsidR="677E3702">
        <w:rPr>
          <w:rFonts w:ascii="Calibri" w:hAnsi="Calibri" w:eastAsia="Calibri" w:cs="Calibri"/>
          <w:sz w:val="26"/>
          <w:szCs w:val="26"/>
        </w:rPr>
        <w:t>tre modelli di</w:t>
      </w:r>
      <w:r w:rsidRPr="47B6F678">
        <w:rPr>
          <w:rFonts w:ascii="Calibri" w:hAnsi="Calibri" w:eastAsia="Calibri" w:cs="Calibri"/>
          <w:sz w:val="26"/>
          <w:szCs w:val="26"/>
        </w:rPr>
        <w:t xml:space="preserve"> smartphone oggetto della nostra analisi.  </w:t>
      </w:r>
    </w:p>
    <w:p w:rsidR="1BF1EAEF" w:rsidP="47B6F678" w:rsidRDefault="05FDDF64" w14:paraId="7EC4B427" w14:textId="06304138">
      <w:pPr>
        <w:spacing w:after="0" w:line="257" w:lineRule="auto"/>
        <w:jc w:val="both"/>
        <w:rPr>
          <w:rFonts w:ascii="Calibri" w:hAnsi="Calibri" w:eastAsia="Calibri" w:cs="Calibri"/>
          <w:sz w:val="26"/>
          <w:szCs w:val="26"/>
        </w:rPr>
      </w:pPr>
      <w:r w:rsidRPr="47B6F678">
        <w:rPr>
          <w:rFonts w:ascii="Calibri" w:hAnsi="Calibri" w:eastAsia="Calibri" w:cs="Calibri"/>
          <w:sz w:val="26"/>
          <w:szCs w:val="26"/>
        </w:rPr>
        <w:t xml:space="preserve">La logica Fuzzy, a </w:t>
      </w:r>
      <w:r w:rsidRPr="47B6F678" w:rsidR="7E63ECD4">
        <w:rPr>
          <w:rFonts w:ascii="Calibri" w:hAnsi="Calibri" w:eastAsia="Calibri" w:cs="Calibri"/>
          <w:sz w:val="26"/>
          <w:szCs w:val="26"/>
        </w:rPr>
        <w:t>differenza della logica Crisp</w:t>
      </w:r>
      <w:r w:rsidRPr="47B6F678" w:rsidR="0A7AEE59">
        <w:rPr>
          <w:rFonts w:ascii="Calibri" w:hAnsi="Calibri" w:eastAsia="Calibri" w:cs="Calibri"/>
          <w:sz w:val="26"/>
          <w:szCs w:val="26"/>
        </w:rPr>
        <w:t xml:space="preserve"> che si </w:t>
      </w:r>
      <w:r w:rsidRPr="47B6F678" w:rsidR="7E63ECD4">
        <w:rPr>
          <w:rFonts w:ascii="Calibri" w:hAnsi="Calibri" w:eastAsia="Calibri" w:cs="Calibri"/>
          <w:sz w:val="26"/>
          <w:szCs w:val="26"/>
        </w:rPr>
        <w:t>basa su valori certi e definiti</w:t>
      </w:r>
      <w:r w:rsidRPr="47B6F678" w:rsidR="2B8CC406">
        <w:rPr>
          <w:rFonts w:ascii="Calibri" w:hAnsi="Calibri" w:eastAsia="Calibri" w:cs="Calibri"/>
          <w:sz w:val="26"/>
          <w:szCs w:val="26"/>
        </w:rPr>
        <w:t>,</w:t>
      </w:r>
      <w:r w:rsidRPr="47B6F678" w:rsidR="7E63ECD4">
        <w:rPr>
          <w:rFonts w:ascii="Calibri" w:hAnsi="Calibri" w:eastAsia="Calibri" w:cs="Calibri"/>
          <w:sz w:val="26"/>
          <w:szCs w:val="26"/>
        </w:rPr>
        <w:t xml:space="preserve"> permette di affrontare l'incertezza </w:t>
      </w:r>
      <w:r w:rsidRPr="7BD45FDF" w:rsidR="767ECEB2">
        <w:rPr>
          <w:rFonts w:ascii="Calibri" w:hAnsi="Calibri" w:eastAsia="Calibri" w:cs="Calibri"/>
          <w:sz w:val="26"/>
          <w:szCs w:val="26"/>
        </w:rPr>
        <w:t>connessa</w:t>
      </w:r>
      <w:r w:rsidRPr="7BD45FDF" w:rsidR="7E63ECD4">
        <w:rPr>
          <w:rFonts w:ascii="Calibri" w:hAnsi="Calibri" w:eastAsia="Calibri" w:cs="Calibri"/>
          <w:sz w:val="26"/>
          <w:szCs w:val="26"/>
        </w:rPr>
        <w:t xml:space="preserve"> al</w:t>
      </w:r>
      <w:r w:rsidRPr="7BD45FDF" w:rsidR="25490287">
        <w:rPr>
          <w:rFonts w:ascii="Calibri" w:hAnsi="Calibri" w:eastAsia="Calibri" w:cs="Calibri"/>
          <w:sz w:val="26"/>
          <w:szCs w:val="26"/>
        </w:rPr>
        <w:t>la natura del</w:t>
      </w:r>
      <w:r w:rsidRPr="47B6F678" w:rsidR="7E63ECD4">
        <w:rPr>
          <w:rFonts w:ascii="Calibri" w:hAnsi="Calibri" w:eastAsia="Calibri" w:cs="Calibri"/>
          <w:sz w:val="26"/>
          <w:szCs w:val="26"/>
        </w:rPr>
        <w:t xml:space="preserve"> giudizio umano introducendo il concetto di </w:t>
      </w:r>
      <w:r w:rsidRPr="47B6F678" w:rsidR="7E63ECD4">
        <w:rPr>
          <w:rFonts w:ascii="Calibri" w:hAnsi="Calibri" w:eastAsia="Calibri" w:cs="Calibri"/>
          <w:i/>
          <w:iCs/>
          <w:sz w:val="26"/>
          <w:szCs w:val="26"/>
        </w:rPr>
        <w:t>sf</w:t>
      </w:r>
      <w:r w:rsidRPr="47B6F678" w:rsidR="74B252B1">
        <w:rPr>
          <w:rFonts w:ascii="Calibri" w:hAnsi="Calibri" w:eastAsia="Calibri" w:cs="Calibri"/>
          <w:i/>
          <w:iCs/>
          <w:sz w:val="26"/>
          <w:szCs w:val="26"/>
        </w:rPr>
        <w:t>umatura</w:t>
      </w:r>
      <w:r w:rsidRPr="47B6F678" w:rsidR="7E63ECD4">
        <w:rPr>
          <w:rFonts w:ascii="Calibri" w:hAnsi="Calibri" w:eastAsia="Calibri" w:cs="Calibri"/>
          <w:sz w:val="26"/>
          <w:szCs w:val="26"/>
        </w:rPr>
        <w:t xml:space="preserve">. Questo concetto si traduce nella possibilità di associare un grado di appartenenza ad ogni elemento di un insieme offrendo una rappresentazione più flessibile della realtà. </w:t>
      </w:r>
    </w:p>
    <w:p w:rsidR="1BF1EAEF" w:rsidP="47B6F678" w:rsidRDefault="7E63ECD4" w14:paraId="7F1EAF00" w14:textId="51DCFF61">
      <w:pPr>
        <w:spacing w:after="0" w:line="257" w:lineRule="auto"/>
        <w:jc w:val="both"/>
        <w:rPr>
          <w:rFonts w:ascii="Calibri" w:hAnsi="Calibri" w:eastAsia="Calibri" w:cs="Calibri"/>
          <w:sz w:val="26"/>
          <w:szCs w:val="26"/>
        </w:rPr>
      </w:pPr>
      <w:r w:rsidRPr="47B6F678">
        <w:rPr>
          <w:rFonts w:ascii="Calibri" w:hAnsi="Calibri" w:eastAsia="Calibri" w:cs="Calibri"/>
          <w:sz w:val="26"/>
          <w:szCs w:val="26"/>
        </w:rPr>
        <w:t xml:space="preserve">Al fine di mettere in pratica questa metodologia di valutazione, si è </w:t>
      </w:r>
      <w:r w:rsidRPr="5EAFC390" w:rsidR="3C718363">
        <w:rPr>
          <w:rFonts w:ascii="Calibri" w:hAnsi="Calibri" w:eastAsia="Calibri" w:cs="Calibri"/>
          <w:sz w:val="26"/>
          <w:szCs w:val="26"/>
        </w:rPr>
        <w:t>elaborato</w:t>
      </w:r>
      <w:r w:rsidRPr="47B6F678">
        <w:rPr>
          <w:rFonts w:ascii="Calibri" w:hAnsi="Calibri" w:eastAsia="Calibri" w:cs="Calibri"/>
          <w:sz w:val="26"/>
          <w:szCs w:val="26"/>
        </w:rPr>
        <w:t xml:space="preserve"> un questionario </w:t>
      </w:r>
      <w:r w:rsidRPr="47B6F678" w:rsidR="1AA4908B">
        <w:rPr>
          <w:rFonts w:ascii="Calibri" w:hAnsi="Calibri" w:eastAsia="Calibri" w:cs="Calibri"/>
          <w:sz w:val="26"/>
          <w:szCs w:val="26"/>
        </w:rPr>
        <w:t>che è stato</w:t>
      </w:r>
      <w:r w:rsidRPr="47B6F678">
        <w:rPr>
          <w:rFonts w:ascii="Calibri" w:hAnsi="Calibri" w:eastAsia="Calibri" w:cs="Calibri"/>
          <w:sz w:val="26"/>
          <w:szCs w:val="26"/>
        </w:rPr>
        <w:t xml:space="preserve"> progettato e distribuito attraverso la piattaforma Google Form. Questo sondaggio ha coinvolto 100 partecipanti, i quali sono stati invitati ad esprimere il loro giudizio sui diversi criteri legati alle caratteristiche e alle prestazioni di ciascun dispositivo.</w:t>
      </w:r>
      <w:r w:rsidRPr="47B6F678" w:rsidR="68B6CFDB">
        <w:rPr>
          <w:rFonts w:ascii="Calibri" w:hAnsi="Calibri" w:eastAsia="Calibri" w:cs="Calibri"/>
          <w:sz w:val="26"/>
          <w:szCs w:val="26"/>
        </w:rPr>
        <w:t xml:space="preserve"> </w:t>
      </w:r>
      <w:r w:rsidRPr="47B6F678">
        <w:rPr>
          <w:rFonts w:ascii="Calibri" w:hAnsi="Calibri" w:eastAsia="Calibri" w:cs="Calibri"/>
          <w:sz w:val="26"/>
          <w:szCs w:val="26"/>
        </w:rPr>
        <w:t>I dati raccolti offrono una panoramica chiara e dettagliata delle differenze tra i diversi dispositivi.</w:t>
      </w:r>
    </w:p>
    <w:p w:rsidR="47B6F678" w:rsidP="47B6F678" w:rsidRDefault="47B6F678" w14:paraId="357A555C" w14:textId="4839B894">
      <w:pPr>
        <w:spacing w:after="0" w:line="257" w:lineRule="auto"/>
        <w:jc w:val="both"/>
        <w:rPr>
          <w:rFonts w:ascii="Calibri" w:hAnsi="Calibri" w:eastAsia="Calibri" w:cs="Calibri"/>
          <w:sz w:val="26"/>
          <w:szCs w:val="26"/>
        </w:rPr>
      </w:pPr>
    </w:p>
    <w:p w:rsidR="1BF1EAEF" w:rsidP="5062DF63" w:rsidRDefault="22F2DA77" w14:paraId="27313886" w14:textId="1F9465C9">
      <w:pPr>
        <w:spacing w:after="0" w:line="257" w:lineRule="auto"/>
        <w:jc w:val="both"/>
        <w:rPr>
          <w:rFonts w:ascii="Calibri" w:hAnsi="Calibri" w:eastAsia="Calibri" w:cs="Calibri"/>
          <w:sz w:val="26"/>
          <w:szCs w:val="26"/>
        </w:rPr>
      </w:pPr>
      <w:r w:rsidRPr="47B6F678">
        <w:rPr>
          <w:rFonts w:ascii="Calibri" w:hAnsi="Calibri" w:eastAsia="Calibri" w:cs="Calibri"/>
          <w:sz w:val="26"/>
          <w:szCs w:val="26"/>
        </w:rPr>
        <w:t>Per poter</w:t>
      </w:r>
      <w:r w:rsidRPr="1BF1EAEF" w:rsidR="724E32B9">
        <w:rPr>
          <w:rFonts w:ascii="Calibri" w:hAnsi="Calibri" w:eastAsia="Calibri" w:cs="Calibri"/>
          <w:sz w:val="26"/>
          <w:szCs w:val="26"/>
        </w:rPr>
        <w:t xml:space="preserve"> costruire il Term Set Fuzzy standard, si è proceduto ad intervistare cinque soggetti. </w:t>
      </w:r>
      <w:r w:rsidRPr="47B6F678" w:rsidR="05C6F61A">
        <w:rPr>
          <w:rFonts w:ascii="Calibri" w:hAnsi="Calibri" w:eastAsia="Calibri" w:cs="Calibri"/>
          <w:sz w:val="26"/>
          <w:szCs w:val="26"/>
        </w:rPr>
        <w:t>Tali</w:t>
      </w:r>
      <w:r w:rsidRPr="1BF1EAEF" w:rsidR="724E32B9">
        <w:rPr>
          <w:rFonts w:ascii="Calibri" w:hAnsi="Calibri" w:eastAsia="Calibri" w:cs="Calibri"/>
          <w:sz w:val="26"/>
          <w:szCs w:val="26"/>
        </w:rPr>
        <w:t xml:space="preserve"> interviste hanno consentito di definire un </w:t>
      </w:r>
      <w:r w:rsidRPr="47B6F678" w:rsidR="7E63ECD4">
        <w:rPr>
          <w:rFonts w:ascii="Calibri" w:hAnsi="Calibri" w:eastAsia="Calibri" w:cs="Calibri"/>
          <w:sz w:val="26"/>
          <w:szCs w:val="26"/>
        </w:rPr>
        <w:t>Term Set</w:t>
      </w:r>
      <w:r w:rsidRPr="1BF1EAEF" w:rsidR="724E32B9">
        <w:rPr>
          <w:rFonts w:ascii="Calibri" w:hAnsi="Calibri" w:eastAsia="Calibri" w:cs="Calibri"/>
          <w:sz w:val="26"/>
          <w:szCs w:val="26"/>
        </w:rPr>
        <w:t xml:space="preserve"> standard </w:t>
      </w:r>
      <w:r w:rsidRPr="47B6F678" w:rsidR="7E63ECD4">
        <w:rPr>
          <w:rFonts w:ascii="Calibri" w:hAnsi="Calibri" w:eastAsia="Calibri" w:cs="Calibri"/>
          <w:sz w:val="26"/>
          <w:szCs w:val="26"/>
        </w:rPr>
        <w:t>a 5</w:t>
      </w:r>
      <w:r w:rsidRPr="1BF1EAEF" w:rsidR="724E32B9">
        <w:rPr>
          <w:rFonts w:ascii="Calibri" w:hAnsi="Calibri" w:eastAsia="Calibri" w:cs="Calibri"/>
          <w:sz w:val="26"/>
          <w:szCs w:val="26"/>
        </w:rPr>
        <w:t xml:space="preserve"> valori</w:t>
      </w:r>
      <w:r w:rsidRPr="47B6F678" w:rsidR="7E63ECD4">
        <w:rPr>
          <w:rFonts w:ascii="Calibri" w:hAnsi="Calibri" w:eastAsia="Calibri" w:cs="Calibri"/>
          <w:sz w:val="26"/>
          <w:szCs w:val="26"/>
        </w:rPr>
        <w:t>.</w:t>
      </w:r>
    </w:p>
    <w:p w:rsidR="00161E2F" w:rsidP="1BF1EAEF" w:rsidRDefault="00161E2F" w14:paraId="54E4A817" w14:textId="70806D1B">
      <w:pPr>
        <w:jc w:val="both"/>
        <w:rPr>
          <w:rFonts w:ascii="Calibri" w:hAnsi="Calibri" w:eastAsia="Calibri" w:cs="Calibri"/>
          <w:sz w:val="26"/>
          <w:szCs w:val="26"/>
        </w:rPr>
      </w:pPr>
    </w:p>
    <w:tbl>
      <w:tblPr>
        <w:tblStyle w:val="Tabellasemplice-3"/>
        <w:tblW w:w="0" w:type="auto"/>
        <w:tblLook w:val="07E0" w:firstRow="1" w:lastRow="1" w:firstColumn="1" w:lastColumn="1" w:noHBand="1" w:noVBand="1"/>
      </w:tblPr>
      <w:tblGrid>
        <w:gridCol w:w="1604"/>
        <w:gridCol w:w="1604"/>
        <w:gridCol w:w="1605"/>
        <w:gridCol w:w="1605"/>
        <w:gridCol w:w="1605"/>
        <w:gridCol w:w="1605"/>
      </w:tblGrid>
      <w:tr w:rsidR="00161E2F" w14:paraId="391783D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4" w:type="dxa"/>
          </w:tcPr>
          <w:p w:rsidRPr="00284465" w:rsidR="00161E2F" w:rsidRDefault="4330CCB6" w14:paraId="714F61FC" w14:textId="5E332C3E">
            <w:pPr>
              <w:jc w:val="center"/>
              <w:rPr>
                <w:rFonts w:ascii="Calibri" w:hAnsi="Calibri" w:eastAsia="Calibri" w:cs="Calibri"/>
                <w:sz w:val="24"/>
                <w:szCs w:val="24"/>
              </w:rPr>
            </w:pPr>
            <w:r w:rsidRPr="1BF1EAEF">
              <w:rPr>
                <w:rFonts w:ascii="Calibri" w:hAnsi="Calibri" w:eastAsia="Calibri" w:cs="Calibri"/>
                <w:sz w:val="24"/>
                <w:szCs w:val="24"/>
              </w:rPr>
              <w:t>I</w:t>
            </w:r>
            <w:r w:rsidRPr="1BF1EAEF" w:rsidR="19438AA3">
              <w:rPr>
                <w:rFonts w:ascii="Calibri" w:hAnsi="Calibri" w:eastAsia="Calibri" w:cs="Calibri"/>
                <w:sz w:val="24"/>
                <w:szCs w:val="24"/>
              </w:rPr>
              <w:t>NTERVISTATI</w:t>
            </w:r>
          </w:p>
        </w:tc>
        <w:tc>
          <w:tcPr>
            <w:tcW w:w="1604" w:type="dxa"/>
          </w:tcPr>
          <w:p w:rsidRPr="00284465" w:rsidR="00161E2F" w:rsidRDefault="00161E2F" w14:paraId="0D6EEF12" w14:textId="77777777">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sz w:val="24"/>
                <w:szCs w:val="24"/>
              </w:rPr>
            </w:pPr>
            <w:r w:rsidRPr="00284465">
              <w:rPr>
                <w:rFonts w:ascii="Calibri" w:hAnsi="Calibri" w:eastAsia="Calibri" w:cs="Calibri"/>
                <w:sz w:val="24"/>
                <w:szCs w:val="24"/>
              </w:rPr>
              <w:t>Molto Scarso</w:t>
            </w:r>
          </w:p>
        </w:tc>
        <w:tc>
          <w:tcPr>
            <w:tcW w:w="1605" w:type="dxa"/>
          </w:tcPr>
          <w:p w:rsidRPr="00284465" w:rsidR="00161E2F" w:rsidRDefault="00161E2F" w14:paraId="73D63604" w14:textId="77777777">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sz w:val="24"/>
                <w:szCs w:val="24"/>
              </w:rPr>
            </w:pPr>
            <w:r w:rsidRPr="00284465">
              <w:rPr>
                <w:rFonts w:ascii="Calibri" w:hAnsi="Calibri" w:eastAsia="Calibri" w:cs="Calibri"/>
                <w:sz w:val="24"/>
                <w:szCs w:val="24"/>
              </w:rPr>
              <w:t>Scarso</w:t>
            </w:r>
          </w:p>
        </w:tc>
        <w:tc>
          <w:tcPr>
            <w:tcW w:w="1605" w:type="dxa"/>
          </w:tcPr>
          <w:p w:rsidRPr="00284465" w:rsidR="00161E2F" w:rsidRDefault="00161E2F" w14:paraId="7BE3254B" w14:textId="77777777">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sz w:val="24"/>
                <w:szCs w:val="24"/>
              </w:rPr>
            </w:pPr>
            <w:r w:rsidRPr="00284465">
              <w:rPr>
                <w:rFonts w:ascii="Calibri" w:hAnsi="Calibri" w:eastAsia="Calibri" w:cs="Calibri"/>
                <w:sz w:val="24"/>
                <w:szCs w:val="24"/>
              </w:rPr>
              <w:t>Medio</w:t>
            </w:r>
          </w:p>
        </w:tc>
        <w:tc>
          <w:tcPr>
            <w:tcW w:w="1605" w:type="dxa"/>
          </w:tcPr>
          <w:p w:rsidRPr="00284465" w:rsidR="00161E2F" w:rsidRDefault="00161E2F" w14:paraId="541AB989" w14:textId="77777777">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sz w:val="24"/>
                <w:szCs w:val="24"/>
              </w:rPr>
            </w:pPr>
            <w:r w:rsidRPr="00284465">
              <w:rPr>
                <w:rFonts w:ascii="Calibri" w:hAnsi="Calibri" w:eastAsia="Calibri" w:cs="Calibri"/>
                <w:sz w:val="24"/>
                <w:szCs w:val="24"/>
              </w:rPr>
              <w:t>Buono</w:t>
            </w:r>
          </w:p>
        </w:tc>
        <w:tc>
          <w:tcPr>
            <w:cnfStyle w:val="000100001000" w:firstRow="0" w:lastRow="0" w:firstColumn="0" w:lastColumn="1" w:oddVBand="0" w:evenVBand="0" w:oddHBand="0" w:evenHBand="0" w:firstRowFirstColumn="0" w:firstRowLastColumn="1" w:lastRowFirstColumn="0" w:lastRowLastColumn="0"/>
            <w:tcW w:w="1605" w:type="dxa"/>
          </w:tcPr>
          <w:p w:rsidRPr="00284465" w:rsidR="00161E2F" w:rsidRDefault="00161E2F" w14:paraId="204CB063" w14:textId="77777777">
            <w:pPr>
              <w:jc w:val="center"/>
              <w:rPr>
                <w:rFonts w:ascii="Calibri" w:hAnsi="Calibri" w:eastAsia="Calibri" w:cs="Calibri"/>
                <w:sz w:val="24"/>
                <w:szCs w:val="24"/>
              </w:rPr>
            </w:pPr>
            <w:r w:rsidRPr="00284465">
              <w:rPr>
                <w:rFonts w:ascii="Calibri" w:hAnsi="Calibri" w:eastAsia="Calibri" w:cs="Calibri"/>
                <w:sz w:val="24"/>
                <w:szCs w:val="24"/>
              </w:rPr>
              <w:t>Ottimo</w:t>
            </w:r>
          </w:p>
        </w:tc>
      </w:tr>
      <w:tr w:rsidR="00161E2F" w14:paraId="36E6BAC5" w14:textId="77777777">
        <w:tc>
          <w:tcPr>
            <w:cnfStyle w:val="001000000000" w:firstRow="0" w:lastRow="0" w:firstColumn="1" w:lastColumn="0" w:oddVBand="0" w:evenVBand="0" w:oddHBand="0" w:evenHBand="0" w:firstRowFirstColumn="0" w:firstRowLastColumn="0" w:lastRowFirstColumn="0" w:lastRowLastColumn="0"/>
            <w:tcW w:w="1604" w:type="dxa"/>
          </w:tcPr>
          <w:p w:rsidRPr="00284465" w:rsidR="00161E2F" w:rsidRDefault="00161E2F" w14:paraId="562A43BF" w14:textId="77777777">
            <w:pPr>
              <w:jc w:val="center"/>
              <w:rPr>
                <w:rFonts w:ascii="Calibri" w:hAnsi="Calibri" w:eastAsia="Calibri" w:cs="Calibri"/>
                <w:sz w:val="26"/>
                <w:szCs w:val="26"/>
              </w:rPr>
            </w:pPr>
            <w:r w:rsidRPr="00284465">
              <w:rPr>
                <w:rFonts w:ascii="Calibri" w:hAnsi="Calibri" w:eastAsia="Calibri" w:cs="Calibri"/>
                <w:sz w:val="26"/>
                <w:szCs w:val="26"/>
              </w:rPr>
              <w:t>1</w:t>
            </w:r>
          </w:p>
        </w:tc>
        <w:tc>
          <w:tcPr>
            <w:tcW w:w="1604" w:type="dxa"/>
          </w:tcPr>
          <w:p w:rsidRPr="000B0427" w:rsidR="00161E2F" w:rsidRDefault="00161E2F" w14:paraId="2E75D26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0-2</w:t>
            </w:r>
          </w:p>
        </w:tc>
        <w:tc>
          <w:tcPr>
            <w:tcW w:w="1605" w:type="dxa"/>
          </w:tcPr>
          <w:p w:rsidRPr="000B0427" w:rsidR="00161E2F" w:rsidRDefault="00161E2F" w14:paraId="79156EF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2-4</w:t>
            </w:r>
          </w:p>
        </w:tc>
        <w:tc>
          <w:tcPr>
            <w:tcW w:w="1605" w:type="dxa"/>
          </w:tcPr>
          <w:p w:rsidRPr="000B0427" w:rsidR="00161E2F" w:rsidRDefault="00161E2F" w14:paraId="464FDB3E"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3-5</w:t>
            </w:r>
          </w:p>
        </w:tc>
        <w:tc>
          <w:tcPr>
            <w:tcW w:w="1605" w:type="dxa"/>
          </w:tcPr>
          <w:p w:rsidRPr="000B0427" w:rsidR="00161E2F" w:rsidRDefault="00161E2F" w14:paraId="009AB2C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5-8</w:t>
            </w:r>
          </w:p>
        </w:tc>
        <w:tc>
          <w:tcPr>
            <w:cnfStyle w:val="000100000000" w:firstRow="0" w:lastRow="0" w:firstColumn="0" w:lastColumn="1" w:oddVBand="0" w:evenVBand="0" w:oddHBand="0" w:evenHBand="0" w:firstRowFirstColumn="0" w:firstRowLastColumn="0" w:lastRowFirstColumn="0" w:lastRowLastColumn="0"/>
            <w:tcW w:w="1605" w:type="dxa"/>
          </w:tcPr>
          <w:p w:rsidRPr="00284465" w:rsidR="00161E2F" w:rsidRDefault="00161E2F" w14:paraId="49C8C97E" w14:textId="77777777">
            <w:pPr>
              <w:jc w:val="center"/>
              <w:rPr>
                <w:rFonts w:ascii="Calibri" w:hAnsi="Calibri" w:eastAsia="Calibri" w:cs="Calibri"/>
                <w:b w:val="0"/>
                <w:bCs w:val="0"/>
                <w:sz w:val="26"/>
                <w:szCs w:val="26"/>
              </w:rPr>
            </w:pPr>
            <w:r w:rsidRPr="00284465">
              <w:rPr>
                <w:rFonts w:ascii="Calibri" w:hAnsi="Calibri" w:eastAsia="Calibri" w:cs="Calibri"/>
                <w:b w:val="0"/>
                <w:bCs w:val="0"/>
                <w:sz w:val="26"/>
                <w:szCs w:val="26"/>
              </w:rPr>
              <w:t>7-10</w:t>
            </w:r>
          </w:p>
        </w:tc>
      </w:tr>
      <w:tr w:rsidR="00161E2F" w14:paraId="37BAE51E" w14:textId="77777777">
        <w:tc>
          <w:tcPr>
            <w:cnfStyle w:val="001000000000" w:firstRow="0" w:lastRow="0" w:firstColumn="1" w:lastColumn="0" w:oddVBand="0" w:evenVBand="0" w:oddHBand="0" w:evenHBand="0" w:firstRowFirstColumn="0" w:firstRowLastColumn="0" w:lastRowFirstColumn="0" w:lastRowLastColumn="0"/>
            <w:tcW w:w="1604" w:type="dxa"/>
          </w:tcPr>
          <w:p w:rsidRPr="00284465" w:rsidR="00161E2F" w:rsidRDefault="00161E2F" w14:paraId="4C97EE42" w14:textId="77777777">
            <w:pPr>
              <w:jc w:val="center"/>
              <w:rPr>
                <w:rFonts w:ascii="Calibri" w:hAnsi="Calibri" w:eastAsia="Calibri" w:cs="Calibri"/>
                <w:sz w:val="26"/>
                <w:szCs w:val="26"/>
              </w:rPr>
            </w:pPr>
            <w:r w:rsidRPr="00284465">
              <w:rPr>
                <w:rFonts w:ascii="Calibri" w:hAnsi="Calibri" w:eastAsia="Calibri" w:cs="Calibri"/>
                <w:sz w:val="26"/>
                <w:szCs w:val="26"/>
              </w:rPr>
              <w:t>2</w:t>
            </w:r>
          </w:p>
        </w:tc>
        <w:tc>
          <w:tcPr>
            <w:tcW w:w="1604" w:type="dxa"/>
          </w:tcPr>
          <w:p w:rsidRPr="000B0427" w:rsidR="00161E2F" w:rsidRDefault="00161E2F" w14:paraId="7B9C39E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0-3</w:t>
            </w:r>
          </w:p>
        </w:tc>
        <w:tc>
          <w:tcPr>
            <w:tcW w:w="1605" w:type="dxa"/>
          </w:tcPr>
          <w:p w:rsidRPr="000B0427" w:rsidR="00161E2F" w:rsidRDefault="00161E2F" w14:paraId="3365802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2-5</w:t>
            </w:r>
          </w:p>
        </w:tc>
        <w:tc>
          <w:tcPr>
            <w:tcW w:w="1605" w:type="dxa"/>
          </w:tcPr>
          <w:p w:rsidRPr="000B0427" w:rsidR="00161E2F" w:rsidRDefault="00161E2F" w14:paraId="57F10A3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5-7</w:t>
            </w:r>
          </w:p>
        </w:tc>
        <w:tc>
          <w:tcPr>
            <w:tcW w:w="1605" w:type="dxa"/>
          </w:tcPr>
          <w:p w:rsidRPr="000B0427" w:rsidR="00161E2F" w:rsidRDefault="00161E2F" w14:paraId="5520C6F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6-9</w:t>
            </w:r>
          </w:p>
        </w:tc>
        <w:tc>
          <w:tcPr>
            <w:cnfStyle w:val="000100000000" w:firstRow="0" w:lastRow="0" w:firstColumn="0" w:lastColumn="1" w:oddVBand="0" w:evenVBand="0" w:oddHBand="0" w:evenHBand="0" w:firstRowFirstColumn="0" w:firstRowLastColumn="0" w:lastRowFirstColumn="0" w:lastRowLastColumn="0"/>
            <w:tcW w:w="1605" w:type="dxa"/>
          </w:tcPr>
          <w:p w:rsidRPr="00284465" w:rsidR="00161E2F" w:rsidRDefault="00161E2F" w14:paraId="657E421B" w14:textId="77777777">
            <w:pPr>
              <w:jc w:val="center"/>
              <w:rPr>
                <w:rFonts w:ascii="Calibri" w:hAnsi="Calibri" w:eastAsia="Calibri" w:cs="Calibri"/>
                <w:b w:val="0"/>
                <w:bCs w:val="0"/>
                <w:sz w:val="26"/>
                <w:szCs w:val="26"/>
              </w:rPr>
            </w:pPr>
            <w:r w:rsidRPr="00284465">
              <w:rPr>
                <w:rFonts w:ascii="Calibri" w:hAnsi="Calibri" w:eastAsia="Calibri" w:cs="Calibri"/>
                <w:b w:val="0"/>
                <w:bCs w:val="0"/>
                <w:sz w:val="26"/>
                <w:szCs w:val="26"/>
              </w:rPr>
              <w:t>8-10</w:t>
            </w:r>
          </w:p>
        </w:tc>
      </w:tr>
      <w:tr w:rsidR="00161E2F" w14:paraId="67C10F8F" w14:textId="77777777">
        <w:tc>
          <w:tcPr>
            <w:cnfStyle w:val="001000000000" w:firstRow="0" w:lastRow="0" w:firstColumn="1" w:lastColumn="0" w:oddVBand="0" w:evenVBand="0" w:oddHBand="0" w:evenHBand="0" w:firstRowFirstColumn="0" w:firstRowLastColumn="0" w:lastRowFirstColumn="0" w:lastRowLastColumn="0"/>
            <w:tcW w:w="1604" w:type="dxa"/>
          </w:tcPr>
          <w:p w:rsidRPr="00284465" w:rsidR="00161E2F" w:rsidRDefault="00161E2F" w14:paraId="17F48B8A" w14:textId="77777777">
            <w:pPr>
              <w:jc w:val="center"/>
              <w:rPr>
                <w:rFonts w:ascii="Calibri" w:hAnsi="Calibri" w:eastAsia="Calibri" w:cs="Calibri"/>
                <w:sz w:val="26"/>
                <w:szCs w:val="26"/>
              </w:rPr>
            </w:pPr>
            <w:r w:rsidRPr="00284465">
              <w:rPr>
                <w:rFonts w:ascii="Calibri" w:hAnsi="Calibri" w:eastAsia="Calibri" w:cs="Calibri"/>
                <w:sz w:val="26"/>
                <w:szCs w:val="26"/>
              </w:rPr>
              <w:t>3</w:t>
            </w:r>
          </w:p>
        </w:tc>
        <w:tc>
          <w:tcPr>
            <w:tcW w:w="1604" w:type="dxa"/>
          </w:tcPr>
          <w:p w:rsidRPr="000B0427" w:rsidR="00161E2F" w:rsidRDefault="00161E2F" w14:paraId="1B99E63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0-1</w:t>
            </w:r>
          </w:p>
        </w:tc>
        <w:tc>
          <w:tcPr>
            <w:tcW w:w="1605" w:type="dxa"/>
          </w:tcPr>
          <w:p w:rsidRPr="000B0427" w:rsidR="00161E2F" w:rsidRDefault="00161E2F" w14:paraId="7A2228A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1-4</w:t>
            </w:r>
          </w:p>
        </w:tc>
        <w:tc>
          <w:tcPr>
            <w:tcW w:w="1605" w:type="dxa"/>
          </w:tcPr>
          <w:p w:rsidRPr="000B0427" w:rsidR="00161E2F" w:rsidRDefault="00161E2F" w14:paraId="0B7E1929"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3-6</w:t>
            </w:r>
          </w:p>
        </w:tc>
        <w:tc>
          <w:tcPr>
            <w:tcW w:w="1605" w:type="dxa"/>
          </w:tcPr>
          <w:p w:rsidRPr="000B0427" w:rsidR="00161E2F" w:rsidRDefault="00161E2F" w14:paraId="7F97FDD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6-8</w:t>
            </w:r>
          </w:p>
        </w:tc>
        <w:tc>
          <w:tcPr>
            <w:cnfStyle w:val="000100000000" w:firstRow="0" w:lastRow="0" w:firstColumn="0" w:lastColumn="1" w:oddVBand="0" w:evenVBand="0" w:oddHBand="0" w:evenHBand="0" w:firstRowFirstColumn="0" w:firstRowLastColumn="0" w:lastRowFirstColumn="0" w:lastRowLastColumn="0"/>
            <w:tcW w:w="1605" w:type="dxa"/>
          </w:tcPr>
          <w:p w:rsidRPr="00284465" w:rsidR="00161E2F" w:rsidRDefault="00161E2F" w14:paraId="04F28ABC" w14:textId="77777777">
            <w:pPr>
              <w:jc w:val="center"/>
              <w:rPr>
                <w:rFonts w:ascii="Calibri" w:hAnsi="Calibri" w:eastAsia="Calibri" w:cs="Calibri"/>
                <w:b w:val="0"/>
                <w:bCs w:val="0"/>
                <w:sz w:val="26"/>
                <w:szCs w:val="26"/>
              </w:rPr>
            </w:pPr>
            <w:r w:rsidRPr="00284465">
              <w:rPr>
                <w:rFonts w:ascii="Calibri" w:hAnsi="Calibri" w:eastAsia="Calibri" w:cs="Calibri"/>
                <w:b w:val="0"/>
                <w:bCs w:val="0"/>
                <w:sz w:val="26"/>
                <w:szCs w:val="26"/>
              </w:rPr>
              <w:t>8-10</w:t>
            </w:r>
          </w:p>
        </w:tc>
      </w:tr>
      <w:tr w:rsidR="00161E2F" w14:paraId="7F396DBC" w14:textId="77777777">
        <w:tc>
          <w:tcPr>
            <w:cnfStyle w:val="001000000000" w:firstRow="0" w:lastRow="0" w:firstColumn="1" w:lastColumn="0" w:oddVBand="0" w:evenVBand="0" w:oddHBand="0" w:evenHBand="0" w:firstRowFirstColumn="0" w:firstRowLastColumn="0" w:lastRowFirstColumn="0" w:lastRowLastColumn="0"/>
            <w:tcW w:w="1604" w:type="dxa"/>
          </w:tcPr>
          <w:p w:rsidRPr="00284465" w:rsidR="00161E2F" w:rsidRDefault="00161E2F" w14:paraId="747EC2CD" w14:textId="77777777">
            <w:pPr>
              <w:jc w:val="center"/>
              <w:rPr>
                <w:rFonts w:ascii="Calibri" w:hAnsi="Calibri" w:eastAsia="Calibri" w:cs="Calibri"/>
                <w:sz w:val="26"/>
                <w:szCs w:val="26"/>
              </w:rPr>
            </w:pPr>
            <w:r w:rsidRPr="00284465">
              <w:rPr>
                <w:rFonts w:ascii="Calibri" w:hAnsi="Calibri" w:eastAsia="Calibri" w:cs="Calibri"/>
                <w:sz w:val="26"/>
                <w:szCs w:val="26"/>
              </w:rPr>
              <w:t>4</w:t>
            </w:r>
          </w:p>
        </w:tc>
        <w:tc>
          <w:tcPr>
            <w:tcW w:w="1604" w:type="dxa"/>
          </w:tcPr>
          <w:p w:rsidRPr="000B0427" w:rsidR="00161E2F" w:rsidRDefault="00161E2F" w14:paraId="3E043B38"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0-2</w:t>
            </w:r>
          </w:p>
        </w:tc>
        <w:tc>
          <w:tcPr>
            <w:tcW w:w="1605" w:type="dxa"/>
          </w:tcPr>
          <w:p w:rsidRPr="000B0427" w:rsidR="00161E2F" w:rsidRDefault="00161E2F" w14:paraId="436099D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2-4</w:t>
            </w:r>
          </w:p>
        </w:tc>
        <w:tc>
          <w:tcPr>
            <w:tcW w:w="1605" w:type="dxa"/>
          </w:tcPr>
          <w:p w:rsidRPr="000B0427" w:rsidR="00161E2F" w:rsidRDefault="00161E2F" w14:paraId="6BFB171C"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3-5</w:t>
            </w:r>
          </w:p>
        </w:tc>
        <w:tc>
          <w:tcPr>
            <w:tcW w:w="1605" w:type="dxa"/>
          </w:tcPr>
          <w:p w:rsidRPr="000B0427" w:rsidR="00161E2F" w:rsidRDefault="16F18EA0" w14:paraId="1AB281FD" w14:textId="279C3BC4">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sidRPr="1BF1EAEF">
              <w:rPr>
                <w:rFonts w:ascii="Calibri" w:hAnsi="Calibri" w:eastAsia="Calibri" w:cs="Calibri"/>
                <w:sz w:val="26"/>
                <w:szCs w:val="26"/>
              </w:rPr>
              <w:t>5</w:t>
            </w:r>
            <w:r w:rsidR="00161E2F">
              <w:rPr>
                <w:rFonts w:ascii="Calibri" w:hAnsi="Calibri" w:eastAsia="Calibri" w:cs="Calibri"/>
                <w:sz w:val="26"/>
                <w:szCs w:val="26"/>
              </w:rPr>
              <w:t>-7</w:t>
            </w:r>
          </w:p>
        </w:tc>
        <w:tc>
          <w:tcPr>
            <w:cnfStyle w:val="000100000000" w:firstRow="0" w:lastRow="0" w:firstColumn="0" w:lastColumn="1" w:oddVBand="0" w:evenVBand="0" w:oddHBand="0" w:evenHBand="0" w:firstRowFirstColumn="0" w:firstRowLastColumn="0" w:lastRowFirstColumn="0" w:lastRowLastColumn="0"/>
            <w:tcW w:w="1605" w:type="dxa"/>
          </w:tcPr>
          <w:p w:rsidRPr="00284465" w:rsidR="00161E2F" w:rsidRDefault="00161E2F" w14:paraId="4D318147" w14:textId="77777777">
            <w:pPr>
              <w:jc w:val="center"/>
              <w:rPr>
                <w:rFonts w:ascii="Calibri" w:hAnsi="Calibri" w:eastAsia="Calibri" w:cs="Calibri"/>
                <w:b w:val="0"/>
                <w:bCs w:val="0"/>
                <w:sz w:val="26"/>
                <w:szCs w:val="26"/>
              </w:rPr>
            </w:pPr>
            <w:r w:rsidRPr="00284465">
              <w:rPr>
                <w:rFonts w:ascii="Calibri" w:hAnsi="Calibri" w:eastAsia="Calibri" w:cs="Calibri"/>
                <w:b w:val="0"/>
                <w:bCs w:val="0"/>
                <w:sz w:val="26"/>
                <w:szCs w:val="26"/>
              </w:rPr>
              <w:t>7-10</w:t>
            </w:r>
          </w:p>
        </w:tc>
      </w:tr>
      <w:tr w:rsidR="00161E2F" w14:paraId="4CA5DCBC" w14:textId="77777777">
        <w:tc>
          <w:tcPr>
            <w:cnfStyle w:val="001000000000" w:firstRow="0" w:lastRow="0" w:firstColumn="1" w:lastColumn="0" w:oddVBand="0" w:evenVBand="0" w:oddHBand="0" w:evenHBand="0" w:firstRowFirstColumn="0" w:firstRowLastColumn="0" w:lastRowFirstColumn="0" w:lastRowLastColumn="0"/>
            <w:tcW w:w="1604" w:type="dxa"/>
            <w:tcBorders>
              <w:bottom w:val="single" w:color="auto" w:sz="4" w:space="0"/>
            </w:tcBorders>
          </w:tcPr>
          <w:p w:rsidRPr="00284465" w:rsidR="00161E2F" w:rsidRDefault="00161E2F" w14:paraId="5933C98B" w14:textId="77777777">
            <w:pPr>
              <w:jc w:val="center"/>
              <w:rPr>
                <w:rFonts w:ascii="Calibri" w:hAnsi="Calibri" w:eastAsia="Calibri" w:cs="Calibri"/>
                <w:sz w:val="26"/>
                <w:szCs w:val="26"/>
              </w:rPr>
            </w:pPr>
            <w:r w:rsidRPr="00284465">
              <w:rPr>
                <w:rFonts w:ascii="Calibri" w:hAnsi="Calibri" w:eastAsia="Calibri" w:cs="Calibri"/>
                <w:sz w:val="26"/>
                <w:szCs w:val="26"/>
              </w:rPr>
              <w:t>5</w:t>
            </w:r>
          </w:p>
        </w:tc>
        <w:tc>
          <w:tcPr>
            <w:tcW w:w="1604" w:type="dxa"/>
            <w:tcBorders>
              <w:bottom w:val="single" w:color="auto" w:sz="4" w:space="0"/>
            </w:tcBorders>
          </w:tcPr>
          <w:p w:rsidRPr="000B0427" w:rsidR="00161E2F" w:rsidRDefault="00161E2F" w14:paraId="32C7CA4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0-3</w:t>
            </w:r>
          </w:p>
        </w:tc>
        <w:tc>
          <w:tcPr>
            <w:tcW w:w="1605" w:type="dxa"/>
            <w:tcBorders>
              <w:bottom w:val="single" w:color="auto" w:sz="4" w:space="0"/>
            </w:tcBorders>
          </w:tcPr>
          <w:p w:rsidRPr="000B0427" w:rsidR="00161E2F" w:rsidRDefault="00161E2F" w14:paraId="35A7545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2-4</w:t>
            </w:r>
          </w:p>
        </w:tc>
        <w:tc>
          <w:tcPr>
            <w:tcW w:w="1605" w:type="dxa"/>
            <w:tcBorders>
              <w:bottom w:val="single" w:color="auto" w:sz="4" w:space="0"/>
            </w:tcBorders>
          </w:tcPr>
          <w:p w:rsidRPr="000B0427" w:rsidR="00161E2F" w:rsidRDefault="00161E2F" w14:paraId="6F5B6BF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4-7</w:t>
            </w:r>
          </w:p>
        </w:tc>
        <w:tc>
          <w:tcPr>
            <w:tcW w:w="1605" w:type="dxa"/>
            <w:tcBorders>
              <w:bottom w:val="single" w:color="auto" w:sz="4" w:space="0"/>
            </w:tcBorders>
          </w:tcPr>
          <w:p w:rsidRPr="000B0427" w:rsidR="00161E2F" w:rsidRDefault="00161E2F" w14:paraId="2148CA5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6"/>
                <w:szCs w:val="26"/>
              </w:rPr>
            </w:pPr>
            <w:r>
              <w:rPr>
                <w:rFonts w:ascii="Calibri" w:hAnsi="Calibri" w:eastAsia="Calibri" w:cs="Calibri"/>
                <w:sz w:val="26"/>
                <w:szCs w:val="26"/>
              </w:rPr>
              <w:t>7-9</w:t>
            </w:r>
          </w:p>
        </w:tc>
        <w:tc>
          <w:tcPr>
            <w:cnfStyle w:val="000100000000" w:firstRow="0" w:lastRow="0" w:firstColumn="0" w:lastColumn="1" w:oddVBand="0" w:evenVBand="0" w:oddHBand="0" w:evenHBand="0" w:firstRowFirstColumn="0" w:firstRowLastColumn="0" w:lastRowFirstColumn="0" w:lastRowLastColumn="0"/>
            <w:tcW w:w="1605" w:type="dxa"/>
            <w:tcBorders>
              <w:bottom w:val="single" w:color="auto" w:sz="4" w:space="0"/>
            </w:tcBorders>
          </w:tcPr>
          <w:p w:rsidRPr="00284465" w:rsidR="00161E2F" w:rsidRDefault="00161E2F" w14:paraId="0086C0FA" w14:textId="77777777">
            <w:pPr>
              <w:jc w:val="center"/>
              <w:rPr>
                <w:rFonts w:ascii="Calibri" w:hAnsi="Calibri" w:eastAsia="Calibri" w:cs="Calibri"/>
                <w:b w:val="0"/>
                <w:bCs w:val="0"/>
                <w:sz w:val="26"/>
                <w:szCs w:val="26"/>
              </w:rPr>
            </w:pPr>
            <w:r w:rsidRPr="00284465">
              <w:rPr>
                <w:rFonts w:ascii="Calibri" w:hAnsi="Calibri" w:eastAsia="Calibri" w:cs="Calibri"/>
                <w:b w:val="0"/>
                <w:bCs w:val="0"/>
                <w:sz w:val="26"/>
                <w:szCs w:val="26"/>
              </w:rPr>
              <w:t>9-10</w:t>
            </w:r>
          </w:p>
        </w:tc>
      </w:tr>
      <w:tr w:rsidR="00161E2F" w14:paraId="5BE29351" w14:textId="77777777">
        <w:trPr>
          <w:cnfStyle w:val="010000000000" w:firstRow="0" w:lastRow="1"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604" w:type="dxa"/>
            <w:tcBorders>
              <w:top w:val="single" w:color="auto" w:sz="4" w:space="0"/>
            </w:tcBorders>
          </w:tcPr>
          <w:p w:rsidRPr="00284465" w:rsidR="00161E2F" w:rsidRDefault="00161E2F" w14:paraId="1211EEB2" w14:textId="77777777">
            <w:pPr>
              <w:jc w:val="center"/>
              <w:rPr>
                <w:rFonts w:ascii="Calibri" w:hAnsi="Calibri" w:eastAsia="Calibri" w:cs="Calibri"/>
                <w:sz w:val="26"/>
                <w:szCs w:val="26"/>
              </w:rPr>
            </w:pPr>
            <w:r w:rsidRPr="00284465">
              <w:rPr>
                <w:rFonts w:ascii="Calibri" w:hAnsi="Calibri" w:eastAsia="Calibri" w:cs="Calibri"/>
                <w:sz w:val="26"/>
                <w:szCs w:val="26"/>
              </w:rPr>
              <w:t>Term set</w:t>
            </w:r>
          </w:p>
        </w:tc>
        <w:tc>
          <w:tcPr>
            <w:tcW w:w="1604" w:type="dxa"/>
            <w:tcBorders>
              <w:top w:val="single" w:color="auto" w:sz="4" w:space="0"/>
            </w:tcBorders>
          </w:tcPr>
          <w:p w:rsidRPr="00284465" w:rsidR="00161E2F" w:rsidRDefault="00161E2F" w14:paraId="54FECBCC" w14:textId="77777777">
            <w:pPr>
              <w:jc w:val="center"/>
              <w:cnfStyle w:val="010000000000" w:firstRow="0" w:lastRow="1" w:firstColumn="0" w:lastColumn="0" w:oddVBand="0" w:evenVBand="0" w:oddHBand="0" w:evenHBand="0" w:firstRowFirstColumn="0" w:firstRowLastColumn="0" w:lastRowFirstColumn="0" w:lastRowLastColumn="0"/>
              <w:rPr>
                <w:rFonts w:ascii="Calibri" w:hAnsi="Calibri" w:eastAsia="Calibri" w:cs="Calibri"/>
                <w:sz w:val="26"/>
                <w:szCs w:val="26"/>
              </w:rPr>
            </w:pPr>
            <w:r w:rsidRPr="00284465">
              <w:rPr>
                <w:rFonts w:ascii="Calibri" w:hAnsi="Calibri" w:eastAsia="Calibri" w:cs="Calibri"/>
                <w:sz w:val="26"/>
                <w:szCs w:val="26"/>
              </w:rPr>
              <w:t>(0,0,1,3)</w:t>
            </w:r>
          </w:p>
        </w:tc>
        <w:tc>
          <w:tcPr>
            <w:tcW w:w="1605" w:type="dxa"/>
            <w:tcBorders>
              <w:top w:val="single" w:color="auto" w:sz="4" w:space="0"/>
            </w:tcBorders>
          </w:tcPr>
          <w:p w:rsidRPr="00284465" w:rsidR="00161E2F" w:rsidRDefault="00161E2F" w14:paraId="4DDD4699" w14:textId="4B136134">
            <w:pPr>
              <w:jc w:val="center"/>
              <w:cnfStyle w:val="010000000000" w:firstRow="0" w:lastRow="1" w:firstColumn="0" w:lastColumn="0" w:oddVBand="0" w:evenVBand="0" w:oddHBand="0" w:evenHBand="0" w:firstRowFirstColumn="0" w:firstRowLastColumn="0" w:lastRowFirstColumn="0" w:lastRowLastColumn="0"/>
              <w:rPr>
                <w:rFonts w:ascii="Calibri" w:hAnsi="Calibri" w:eastAsia="Calibri" w:cs="Calibri"/>
                <w:sz w:val="26"/>
                <w:szCs w:val="26"/>
              </w:rPr>
            </w:pPr>
            <w:r w:rsidRPr="00284465">
              <w:rPr>
                <w:rFonts w:ascii="Calibri" w:hAnsi="Calibri" w:eastAsia="Calibri" w:cs="Calibri"/>
                <w:sz w:val="26"/>
                <w:szCs w:val="26"/>
              </w:rPr>
              <w:t>(1,2,4</w:t>
            </w:r>
            <w:r w:rsidRPr="1BF1EAEF" w:rsidR="4330CCB6">
              <w:rPr>
                <w:rFonts w:ascii="Calibri" w:hAnsi="Calibri" w:eastAsia="Calibri" w:cs="Calibri"/>
                <w:sz w:val="26"/>
                <w:szCs w:val="26"/>
              </w:rPr>
              <w:t>,</w:t>
            </w:r>
            <w:r w:rsidRPr="1BF1EAEF" w:rsidR="017D296A">
              <w:rPr>
                <w:rFonts w:ascii="Calibri" w:hAnsi="Calibri" w:eastAsia="Calibri" w:cs="Calibri"/>
                <w:sz w:val="26"/>
                <w:szCs w:val="26"/>
              </w:rPr>
              <w:t>5</w:t>
            </w:r>
            <w:r w:rsidRPr="00284465">
              <w:rPr>
                <w:rFonts w:ascii="Calibri" w:hAnsi="Calibri" w:eastAsia="Calibri" w:cs="Calibri"/>
                <w:sz w:val="26"/>
                <w:szCs w:val="26"/>
              </w:rPr>
              <w:t>)</w:t>
            </w:r>
          </w:p>
        </w:tc>
        <w:tc>
          <w:tcPr>
            <w:tcW w:w="1605" w:type="dxa"/>
            <w:tcBorders>
              <w:top w:val="single" w:color="auto" w:sz="4" w:space="0"/>
            </w:tcBorders>
          </w:tcPr>
          <w:p w:rsidRPr="00284465" w:rsidR="00161E2F" w:rsidRDefault="00161E2F" w14:paraId="3CEA2E3A" w14:textId="77777777">
            <w:pPr>
              <w:jc w:val="center"/>
              <w:cnfStyle w:val="010000000000" w:firstRow="0" w:lastRow="1" w:firstColumn="0" w:lastColumn="0" w:oddVBand="0" w:evenVBand="0" w:oddHBand="0" w:evenHBand="0" w:firstRowFirstColumn="0" w:firstRowLastColumn="0" w:lastRowFirstColumn="0" w:lastRowLastColumn="0"/>
              <w:rPr>
                <w:rFonts w:ascii="Calibri" w:hAnsi="Calibri" w:eastAsia="Calibri" w:cs="Calibri"/>
                <w:sz w:val="26"/>
                <w:szCs w:val="26"/>
              </w:rPr>
            </w:pPr>
            <w:r w:rsidRPr="00284465">
              <w:rPr>
                <w:rFonts w:ascii="Calibri" w:hAnsi="Calibri" w:eastAsia="Calibri" w:cs="Calibri"/>
                <w:sz w:val="26"/>
                <w:szCs w:val="26"/>
              </w:rPr>
              <w:t>(3,5,5,7)</w:t>
            </w:r>
          </w:p>
        </w:tc>
        <w:tc>
          <w:tcPr>
            <w:tcW w:w="1605" w:type="dxa"/>
            <w:tcBorders>
              <w:top w:val="single" w:color="auto" w:sz="4" w:space="0"/>
            </w:tcBorders>
          </w:tcPr>
          <w:p w:rsidRPr="00284465" w:rsidR="00161E2F" w:rsidRDefault="00161E2F" w14:paraId="7EFC4E51" w14:textId="160A75C6">
            <w:pPr>
              <w:jc w:val="center"/>
              <w:cnfStyle w:val="010000000000" w:firstRow="0" w:lastRow="1" w:firstColumn="0" w:lastColumn="0" w:oddVBand="0" w:evenVBand="0" w:oddHBand="0" w:evenHBand="0" w:firstRowFirstColumn="0" w:firstRowLastColumn="0" w:lastRowFirstColumn="0" w:lastRowLastColumn="0"/>
              <w:rPr>
                <w:rFonts w:ascii="Calibri" w:hAnsi="Calibri" w:eastAsia="Calibri" w:cs="Calibri"/>
                <w:sz w:val="26"/>
                <w:szCs w:val="26"/>
              </w:rPr>
            </w:pPr>
            <w:r w:rsidRPr="00284465">
              <w:rPr>
                <w:rFonts w:ascii="Calibri" w:hAnsi="Calibri" w:eastAsia="Calibri" w:cs="Calibri"/>
                <w:sz w:val="26"/>
                <w:szCs w:val="26"/>
              </w:rPr>
              <w:t>(</w:t>
            </w:r>
            <w:r w:rsidRPr="1BF1EAEF" w:rsidR="057F525B">
              <w:rPr>
                <w:rFonts w:ascii="Calibri" w:hAnsi="Calibri" w:eastAsia="Calibri" w:cs="Calibri"/>
                <w:sz w:val="26"/>
                <w:szCs w:val="26"/>
              </w:rPr>
              <w:t>5</w:t>
            </w:r>
            <w:r w:rsidRPr="1BF1EAEF" w:rsidR="4330CCB6">
              <w:rPr>
                <w:rFonts w:ascii="Calibri" w:hAnsi="Calibri" w:eastAsia="Calibri" w:cs="Calibri"/>
                <w:sz w:val="26"/>
                <w:szCs w:val="26"/>
              </w:rPr>
              <w:t>,</w:t>
            </w:r>
            <w:r w:rsidRPr="1BF1EAEF" w:rsidR="4FA09CC7">
              <w:rPr>
                <w:rFonts w:ascii="Calibri" w:hAnsi="Calibri" w:eastAsia="Calibri" w:cs="Calibri"/>
                <w:sz w:val="26"/>
                <w:szCs w:val="26"/>
              </w:rPr>
              <w:t>7</w:t>
            </w:r>
            <w:r w:rsidRPr="00284465">
              <w:rPr>
                <w:rFonts w:ascii="Calibri" w:hAnsi="Calibri" w:eastAsia="Calibri" w:cs="Calibri"/>
                <w:sz w:val="26"/>
                <w:szCs w:val="26"/>
              </w:rPr>
              <w:t>,7,9)</w:t>
            </w:r>
          </w:p>
        </w:tc>
        <w:tc>
          <w:tcPr>
            <w:cnfStyle w:val="000100000000" w:firstRow="0" w:lastRow="0" w:firstColumn="0" w:lastColumn="1" w:oddVBand="0" w:evenVBand="0" w:oddHBand="0" w:evenHBand="0" w:firstRowFirstColumn="0" w:firstRowLastColumn="0" w:lastRowFirstColumn="0" w:lastRowLastColumn="0"/>
            <w:tcW w:w="1605" w:type="dxa"/>
            <w:tcBorders>
              <w:top w:val="single" w:color="auto" w:sz="4" w:space="0"/>
            </w:tcBorders>
          </w:tcPr>
          <w:p w:rsidRPr="00284465" w:rsidR="00161E2F" w:rsidRDefault="00161E2F" w14:paraId="3055852B" w14:textId="77777777">
            <w:pPr>
              <w:jc w:val="center"/>
              <w:rPr>
                <w:rFonts w:ascii="Calibri" w:hAnsi="Calibri" w:eastAsia="Calibri" w:cs="Calibri"/>
                <w:sz w:val="26"/>
                <w:szCs w:val="26"/>
              </w:rPr>
            </w:pPr>
            <w:r w:rsidRPr="00284465">
              <w:rPr>
                <w:rFonts w:ascii="Calibri" w:hAnsi="Calibri" w:eastAsia="Calibri" w:cs="Calibri"/>
                <w:sz w:val="26"/>
                <w:szCs w:val="26"/>
              </w:rPr>
              <w:t>(7,9,10,10)</w:t>
            </w:r>
          </w:p>
        </w:tc>
      </w:tr>
    </w:tbl>
    <w:p w:rsidR="00161E2F" w:rsidP="003D2FA2" w:rsidRDefault="00161E2F" w14:paraId="730F6DE4" w14:textId="77777777">
      <w:pPr>
        <w:rPr>
          <w:b/>
          <w:bCs/>
          <w:sz w:val="26"/>
          <w:szCs w:val="26"/>
        </w:rPr>
      </w:pPr>
    </w:p>
    <w:p w:rsidR="48007304" w:rsidP="1BF1EAEF" w:rsidRDefault="48007304" w14:paraId="1403A8F0" w14:textId="4C8F5E21">
      <w:pPr>
        <w:jc w:val="center"/>
        <w:rPr>
          <w:i/>
          <w:iCs/>
          <w:sz w:val="24"/>
          <w:szCs w:val="24"/>
        </w:rPr>
      </w:pPr>
      <w:r w:rsidRPr="1BF1EAEF">
        <w:rPr>
          <w:i/>
          <w:iCs/>
          <w:sz w:val="24"/>
          <w:szCs w:val="24"/>
        </w:rPr>
        <w:t>Tabella – Term Set Fuzzy standard</w:t>
      </w:r>
    </w:p>
    <w:p w:rsidR="000B110F" w:rsidP="1BF1EAEF" w:rsidRDefault="000B110F" w14:paraId="53ED7729" w14:textId="6BD3B920">
      <w:pPr>
        <w:rPr>
          <w:sz w:val="26"/>
          <w:szCs w:val="26"/>
        </w:rPr>
      </w:pPr>
    </w:p>
    <w:p w:rsidR="00CA4E3B" w:rsidP="1BF1EAEF" w:rsidRDefault="00CA4E3B" w14:paraId="3FAF2A01" w14:textId="2E044370">
      <w:pPr>
        <w:rPr>
          <w:sz w:val="26"/>
          <w:szCs w:val="26"/>
        </w:rPr>
      </w:pPr>
    </w:p>
    <w:p w:rsidR="00EC74DB" w:rsidP="1BF1EAEF" w:rsidRDefault="00EC74DB" w14:paraId="0FBD4D1F" w14:textId="3F9CC4F3">
      <w:pPr>
        <w:rPr>
          <w:sz w:val="26"/>
          <w:szCs w:val="26"/>
        </w:rPr>
      </w:pPr>
    </w:p>
    <w:p w:rsidR="00EC74DB" w:rsidP="1BF1EAEF" w:rsidRDefault="00EC74DB" w14:paraId="16C69164" w14:textId="631E55DD">
      <w:pPr>
        <w:rPr>
          <w:sz w:val="26"/>
          <w:szCs w:val="26"/>
        </w:rPr>
      </w:pPr>
    </w:p>
    <w:p w:rsidR="00EC74DB" w:rsidP="1BF1EAEF" w:rsidRDefault="00EC74DB" w14:paraId="3CC9BE3F" w14:textId="6DA31C35">
      <w:pPr>
        <w:rPr>
          <w:sz w:val="26"/>
          <w:szCs w:val="26"/>
        </w:rPr>
      </w:pPr>
    </w:p>
    <w:p w:rsidR="00EC74DB" w:rsidP="1BF1EAEF" w:rsidRDefault="00EC74DB" w14:paraId="2E0F4B13" w14:textId="19FE3FC2">
      <w:pPr>
        <w:rPr>
          <w:sz w:val="26"/>
          <w:szCs w:val="26"/>
        </w:rPr>
      </w:pPr>
    </w:p>
    <w:p w:rsidR="48007304" w:rsidP="1BF1EAEF" w:rsidRDefault="48007304" w14:paraId="65C0C447" w14:textId="22944B09">
      <w:pPr>
        <w:rPr>
          <w:sz w:val="26"/>
          <w:szCs w:val="26"/>
        </w:rPr>
      </w:pPr>
      <w:r w:rsidRPr="1BF1EAEF">
        <w:rPr>
          <w:sz w:val="26"/>
          <w:szCs w:val="26"/>
        </w:rPr>
        <w:lastRenderedPageBreak/>
        <w:t>Il Term Set Fuzzy risultante è il seguente:</w:t>
      </w:r>
    </w:p>
    <w:p w:rsidR="44A044F6" w:rsidP="1BF1EAEF" w:rsidRDefault="56F47FA0" w14:paraId="7D1E236A" w14:textId="7F352E5E">
      <w:pPr>
        <w:jc w:val="center"/>
      </w:pPr>
      <w:r>
        <w:rPr>
          <w:noProof/>
        </w:rPr>
        <w:drawing>
          <wp:inline distT="0" distB="0" distL="0" distR="0" wp14:anchorId="590D3DE1" wp14:editId="11067474">
            <wp:extent cx="4651651" cy="2798307"/>
            <wp:effectExtent l="0" t="0" r="0" b="0"/>
            <wp:docPr id="393402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02291" name=""/>
                    <pic:cNvPicPr/>
                  </pic:nvPicPr>
                  <pic:blipFill>
                    <a:blip r:embed="rId94">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1BF1EAEF" w:rsidP="1BF1EAEF" w:rsidRDefault="1BF1EAEF" w14:paraId="08B1D7B8" w14:textId="65007B49"/>
    <w:p w:rsidR="7C624A27" w:rsidP="1BF1EAEF" w:rsidRDefault="7C624A27" w14:paraId="49DA9A59" w14:textId="259151D5">
      <w:pPr>
        <w:rPr>
          <w:sz w:val="26"/>
          <w:szCs w:val="26"/>
        </w:rPr>
      </w:pPr>
      <w:r w:rsidRPr="1BF1EAEF">
        <w:rPr>
          <w:sz w:val="26"/>
          <w:szCs w:val="26"/>
        </w:rPr>
        <w:t>I</w:t>
      </w:r>
      <w:r w:rsidRPr="1BF1EAEF" w:rsidR="4DE75B33">
        <w:rPr>
          <w:sz w:val="26"/>
          <w:szCs w:val="26"/>
        </w:rPr>
        <w:t>l questionario che è stato sottoposto agli utenti è il seguente:</w:t>
      </w:r>
    </w:p>
    <w:p w:rsidR="3309A262" w:rsidP="3309A262" w:rsidRDefault="3309A262" w14:paraId="01EE81F0" w14:textId="7E691557"/>
    <w:p w:rsidR="00F060B4" w:rsidP="64AE14F0" w:rsidRDefault="00DF4E21" w14:paraId="4FCD64BF" w14:textId="77777777">
      <w:r>
        <w:rPr>
          <w:noProof/>
        </w:rPr>
        <w:drawing>
          <wp:inline distT="0" distB="0" distL="0" distR="0" wp14:anchorId="31D697E9" wp14:editId="7D871746">
            <wp:extent cx="6124574" cy="3981450"/>
            <wp:effectExtent l="0" t="0" r="0" b="0"/>
            <wp:docPr id="146845840" name="Picture 14684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124574" cy="3981450"/>
                    </a:xfrm>
                    <a:prstGeom prst="rect">
                      <a:avLst/>
                    </a:prstGeom>
                  </pic:spPr>
                </pic:pic>
              </a:graphicData>
            </a:graphic>
          </wp:inline>
        </w:drawing>
      </w:r>
    </w:p>
    <w:p w:rsidR="0DC22E7B" w:rsidP="3309A262" w:rsidRDefault="0DC22E7B" w14:paraId="236C7B74" w14:textId="5C2355D3">
      <w:r>
        <w:rPr>
          <w:noProof/>
        </w:rPr>
        <w:lastRenderedPageBreak/>
        <w:drawing>
          <wp:inline distT="0" distB="0" distL="0" distR="0" wp14:anchorId="4FE4DD65" wp14:editId="023FAC63">
            <wp:extent cx="6124574" cy="2762250"/>
            <wp:effectExtent l="0" t="0" r="0" b="0"/>
            <wp:docPr id="1963492194" name="Picture 12472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124574" cy="2762250"/>
                    </a:xfrm>
                    <a:prstGeom prst="rect">
                      <a:avLst/>
                    </a:prstGeom>
                  </pic:spPr>
                </pic:pic>
              </a:graphicData>
            </a:graphic>
          </wp:inline>
        </w:drawing>
      </w:r>
    </w:p>
    <w:p w:rsidR="00DF4E21" w:rsidP="64AE14F0" w:rsidRDefault="00DF4E21" w14:paraId="0D034A06" w14:textId="704794BB">
      <w:r>
        <w:rPr>
          <w:noProof/>
        </w:rPr>
        <w:drawing>
          <wp:inline distT="0" distB="0" distL="0" distR="0" wp14:anchorId="5D5E9E5C" wp14:editId="63DFD528">
            <wp:extent cx="6124574" cy="2590800"/>
            <wp:effectExtent l="0" t="0" r="0" b="0"/>
            <wp:docPr id="1080368454" name="Picture 108036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124574" cy="2590800"/>
                    </a:xfrm>
                    <a:prstGeom prst="rect">
                      <a:avLst/>
                    </a:prstGeom>
                  </pic:spPr>
                </pic:pic>
              </a:graphicData>
            </a:graphic>
          </wp:inline>
        </w:drawing>
      </w:r>
      <w:r>
        <w:rPr>
          <w:noProof/>
        </w:rPr>
        <w:drawing>
          <wp:inline distT="0" distB="0" distL="0" distR="0" wp14:anchorId="10A74EB3" wp14:editId="1A6B2AEA">
            <wp:extent cx="6124574" cy="2562225"/>
            <wp:effectExtent l="0" t="0" r="0" b="0"/>
            <wp:docPr id="1137364767" name="Picture 113736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124574" cy="2562225"/>
                    </a:xfrm>
                    <a:prstGeom prst="rect">
                      <a:avLst/>
                    </a:prstGeom>
                  </pic:spPr>
                </pic:pic>
              </a:graphicData>
            </a:graphic>
          </wp:inline>
        </w:drawing>
      </w:r>
      <w:r>
        <w:rPr>
          <w:noProof/>
        </w:rPr>
        <w:lastRenderedPageBreak/>
        <w:drawing>
          <wp:inline distT="0" distB="0" distL="0" distR="0" wp14:anchorId="1D7CA986" wp14:editId="61CC5D3B">
            <wp:extent cx="6124574" cy="2476500"/>
            <wp:effectExtent l="0" t="0" r="0" b="0"/>
            <wp:docPr id="959492016" name="Picture 9594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124574" cy="2476500"/>
                    </a:xfrm>
                    <a:prstGeom prst="rect">
                      <a:avLst/>
                    </a:prstGeom>
                  </pic:spPr>
                </pic:pic>
              </a:graphicData>
            </a:graphic>
          </wp:inline>
        </w:drawing>
      </w:r>
      <w:r>
        <w:rPr>
          <w:noProof/>
        </w:rPr>
        <w:drawing>
          <wp:inline distT="0" distB="0" distL="0" distR="0" wp14:anchorId="2E85FE38" wp14:editId="364D5FA8">
            <wp:extent cx="6124574" cy="2590800"/>
            <wp:effectExtent l="0" t="0" r="0" b="0"/>
            <wp:docPr id="868521332" name="Picture 8685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124574" cy="2590800"/>
                    </a:xfrm>
                    <a:prstGeom prst="rect">
                      <a:avLst/>
                    </a:prstGeom>
                  </pic:spPr>
                </pic:pic>
              </a:graphicData>
            </a:graphic>
          </wp:inline>
        </w:drawing>
      </w:r>
    </w:p>
    <w:p w:rsidR="009312D3" w:rsidP="003D2FA2" w:rsidRDefault="009312D3" w14:paraId="4647B179" w14:textId="77777777">
      <w:pPr>
        <w:rPr>
          <w:sz w:val="26"/>
          <w:szCs w:val="26"/>
        </w:rPr>
      </w:pPr>
    </w:p>
    <w:p w:rsidR="00DF4E21" w:rsidP="003D2FA2" w:rsidRDefault="285FEF68" w14:paraId="518790BC" w14:textId="5735CEB4">
      <w:pPr>
        <w:rPr>
          <w:sz w:val="26"/>
          <w:szCs w:val="26"/>
        </w:rPr>
      </w:pPr>
      <w:r w:rsidRPr="55968017">
        <w:rPr>
          <w:sz w:val="26"/>
          <w:szCs w:val="26"/>
        </w:rPr>
        <w:t>Risposte sondaggio:</w:t>
      </w:r>
    </w:p>
    <w:p w:rsidR="00F060B4" w:rsidP="55968017" w:rsidRDefault="00F060B4" w14:paraId="2AB445AF" w14:textId="77777777">
      <w:pPr>
        <w:rPr>
          <w:noProof/>
        </w:rPr>
      </w:pPr>
    </w:p>
    <w:p w:rsidR="05AD5648" w:rsidP="55968017" w:rsidRDefault="1FA485EE" w14:paraId="3C92A964" w14:textId="1CD92D6D">
      <w:r>
        <w:rPr>
          <w:noProof/>
        </w:rPr>
        <w:drawing>
          <wp:inline distT="0" distB="0" distL="0" distR="0" wp14:anchorId="19FE941E" wp14:editId="31855DD7">
            <wp:extent cx="6028899" cy="2171149"/>
            <wp:effectExtent l="0" t="0" r="0" b="0"/>
            <wp:docPr id="538182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2588" name=""/>
                    <pic:cNvPicPr/>
                  </pic:nvPicPr>
                  <pic:blipFill>
                    <a:blip r:embed="rId101">
                      <a:extLst>
                        <a:ext uri="{28A0092B-C50C-407E-A947-70E740481C1C}">
                          <a14:useLocalDpi xmlns:a14="http://schemas.microsoft.com/office/drawing/2010/main"/>
                        </a:ext>
                      </a:extLst>
                    </a:blip>
                    <a:stretch>
                      <a:fillRect/>
                    </a:stretch>
                  </pic:blipFill>
                  <pic:spPr>
                    <a:xfrm>
                      <a:off x="0" y="0"/>
                      <a:ext cx="6028899" cy="2171149"/>
                    </a:xfrm>
                    <a:prstGeom prst="rect">
                      <a:avLst/>
                    </a:prstGeom>
                  </pic:spPr>
                </pic:pic>
              </a:graphicData>
            </a:graphic>
          </wp:inline>
        </w:drawing>
      </w:r>
    </w:p>
    <w:p w:rsidR="2B5EB8A9" w:rsidP="1BF1EAEF" w:rsidRDefault="2B5EB8A9" w14:paraId="0CFF7F6A" w14:textId="4FD516E2">
      <w:r>
        <w:rPr>
          <w:noProof/>
        </w:rPr>
        <w:lastRenderedPageBreak/>
        <w:drawing>
          <wp:inline distT="0" distB="0" distL="0" distR="0" wp14:anchorId="46C95684" wp14:editId="3D3AC368">
            <wp:extent cx="6289766" cy="2537460"/>
            <wp:effectExtent l="0" t="0" r="0" b="0"/>
            <wp:docPr id="336625039" name="drawing" descr="Grafico delle risposte di Moduli. Titolo della domanda: Come valuti le Prestazioni (intese come capacità del dispositivo di garantire velocità, fluidità e reattività nell'uso quotidiano)?  NB: Scorri per esprimere la tua preferenza su una scala da 0 a 10.. Numero di rispo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25039" name=""/>
                    <pic:cNvPicPr/>
                  </pic:nvPicPr>
                  <pic:blipFill>
                    <a:blip r:embed="rId102">
                      <a:extLst>
                        <a:ext uri="{28A0092B-C50C-407E-A947-70E740481C1C}">
                          <a14:useLocalDpi xmlns:a14="http://schemas.microsoft.com/office/drawing/2010/main" val="0"/>
                        </a:ext>
                      </a:extLst>
                    </a:blip>
                    <a:stretch>
                      <a:fillRect/>
                    </a:stretch>
                  </pic:blipFill>
                  <pic:spPr>
                    <a:xfrm>
                      <a:off x="0" y="0"/>
                      <a:ext cx="6290456" cy="2537738"/>
                    </a:xfrm>
                    <a:prstGeom prst="rect">
                      <a:avLst/>
                    </a:prstGeom>
                  </pic:spPr>
                </pic:pic>
              </a:graphicData>
            </a:graphic>
          </wp:inline>
        </w:drawing>
      </w:r>
    </w:p>
    <w:p w:rsidR="00F060B4" w:rsidP="1BF1EAEF" w:rsidRDefault="2B5EB8A9" w14:paraId="1E8319A5" w14:textId="77777777">
      <w:r>
        <w:rPr>
          <w:noProof/>
        </w:rPr>
        <w:drawing>
          <wp:inline distT="0" distB="0" distL="0" distR="0" wp14:anchorId="110A05A7" wp14:editId="55B89C41">
            <wp:extent cx="6115050" cy="2466975"/>
            <wp:effectExtent l="0" t="0" r="0" b="0"/>
            <wp:docPr id="500023562" name="drawing" descr="Grafico delle risposte di Moduli. Titolo della domanda: Come valuti l'Economicità (intesa come il costo del dispositivo, che deve essere competitivo e accessibile)?  NB: Scorri per esprimere la tua preferenza su una scala da 0 a 10.. Numero di rispo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23562" name=""/>
                    <pic:cNvPicPr/>
                  </pic:nvPicPr>
                  <pic:blipFill>
                    <a:blip r:embed="rId103">
                      <a:extLst>
                        <a:ext uri="{28A0092B-C50C-407E-A947-70E740481C1C}">
                          <a14:useLocalDpi xmlns:a14="http://schemas.microsoft.com/office/drawing/2010/main" val="0"/>
                        </a:ext>
                      </a:extLst>
                    </a:blip>
                    <a:stretch>
                      <a:fillRect/>
                    </a:stretch>
                  </pic:blipFill>
                  <pic:spPr>
                    <a:xfrm>
                      <a:off x="0" y="0"/>
                      <a:ext cx="6115050" cy="2466975"/>
                    </a:xfrm>
                    <a:prstGeom prst="rect">
                      <a:avLst/>
                    </a:prstGeom>
                  </pic:spPr>
                </pic:pic>
              </a:graphicData>
            </a:graphic>
          </wp:inline>
        </w:drawing>
      </w:r>
    </w:p>
    <w:p w:rsidR="00F060B4" w:rsidP="1BF1EAEF" w:rsidRDefault="2B5EB8A9" w14:paraId="6C1BCAF8" w14:textId="77777777">
      <w:r>
        <w:rPr>
          <w:noProof/>
        </w:rPr>
        <w:drawing>
          <wp:inline distT="0" distB="0" distL="0" distR="0" wp14:anchorId="63FE03FB" wp14:editId="2651144E">
            <wp:extent cx="6115050" cy="2466975"/>
            <wp:effectExtent l="0" t="0" r="0" b="0"/>
            <wp:docPr id="707126148" name="drawing" descr="Grafico delle risposte di Moduli. Titolo della domanda: Come valuti il Design (inteso come aspetto estetico, ergonomia e qualità dei materiali)?  NB: Scorri per esprimere la tua preferenza su una scala da 0 a 10.. Numero di rispo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6148" name=""/>
                    <pic:cNvPicPr/>
                  </pic:nvPicPr>
                  <pic:blipFill>
                    <a:blip r:embed="rId104">
                      <a:extLst>
                        <a:ext uri="{28A0092B-C50C-407E-A947-70E740481C1C}">
                          <a14:useLocalDpi xmlns:a14="http://schemas.microsoft.com/office/drawing/2010/main" val="0"/>
                        </a:ext>
                      </a:extLst>
                    </a:blip>
                    <a:stretch>
                      <a:fillRect/>
                    </a:stretch>
                  </pic:blipFill>
                  <pic:spPr>
                    <a:xfrm>
                      <a:off x="0" y="0"/>
                      <a:ext cx="6115050" cy="2466975"/>
                    </a:xfrm>
                    <a:prstGeom prst="rect">
                      <a:avLst/>
                    </a:prstGeom>
                  </pic:spPr>
                </pic:pic>
              </a:graphicData>
            </a:graphic>
          </wp:inline>
        </w:drawing>
      </w:r>
    </w:p>
    <w:p w:rsidR="2B5EB8A9" w:rsidP="1BF1EAEF" w:rsidRDefault="2B5EB8A9" w14:paraId="3DB7015A" w14:textId="267B87F7">
      <w:r>
        <w:rPr>
          <w:noProof/>
        </w:rPr>
        <w:lastRenderedPageBreak/>
        <w:drawing>
          <wp:inline distT="0" distB="0" distL="0" distR="0" wp14:anchorId="29B7DA2B" wp14:editId="3682FE74">
            <wp:extent cx="6115050" cy="2466975"/>
            <wp:effectExtent l="0" t="0" r="0" b="0"/>
            <wp:docPr id="174788158" name="drawing" descr="Grafico delle risposte di Moduli. Titolo della domanda: Come valuti la Notorietà (intesa come la riconoscibilità del marchio, che ispira fiducia)?  NB: Scorri per esprimere la tua preferenza su una scala da 0 a 10.. Numero di rispo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158" name=""/>
                    <pic:cNvPicPr/>
                  </pic:nvPicPr>
                  <pic:blipFill>
                    <a:blip r:embed="rId105">
                      <a:extLst>
                        <a:ext uri="{28A0092B-C50C-407E-A947-70E740481C1C}">
                          <a14:useLocalDpi xmlns:a14="http://schemas.microsoft.com/office/drawing/2010/main" val="0"/>
                        </a:ext>
                      </a:extLst>
                    </a:blip>
                    <a:stretch>
                      <a:fillRect/>
                    </a:stretch>
                  </pic:blipFill>
                  <pic:spPr>
                    <a:xfrm>
                      <a:off x="0" y="0"/>
                      <a:ext cx="6115050" cy="2466975"/>
                    </a:xfrm>
                    <a:prstGeom prst="rect">
                      <a:avLst/>
                    </a:prstGeom>
                  </pic:spPr>
                </pic:pic>
              </a:graphicData>
            </a:graphic>
          </wp:inline>
        </w:drawing>
      </w:r>
    </w:p>
    <w:p w:rsidR="1BF1EAEF" w:rsidP="1BF1EAEF" w:rsidRDefault="2B5EB8A9" w14:paraId="4D6F9569" w14:textId="694856E3">
      <w:r>
        <w:rPr>
          <w:noProof/>
        </w:rPr>
        <w:drawing>
          <wp:inline distT="0" distB="0" distL="0" distR="0" wp14:anchorId="5E5401B9" wp14:editId="5E74861B">
            <wp:extent cx="6115050" cy="2466975"/>
            <wp:effectExtent l="0" t="0" r="0" b="0"/>
            <wp:docPr id="1950420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20935" name=""/>
                    <pic:cNvPicPr/>
                  </pic:nvPicPr>
                  <pic:blipFill>
                    <a:blip r:embed="rId106">
                      <a:extLst>
                        <a:ext uri="{28A0092B-C50C-407E-A947-70E740481C1C}">
                          <a14:useLocalDpi xmlns:a14="http://schemas.microsoft.com/office/drawing/2010/main" val="0"/>
                        </a:ext>
                      </a:extLst>
                    </a:blip>
                    <a:stretch>
                      <a:fillRect/>
                    </a:stretch>
                  </pic:blipFill>
                  <pic:spPr>
                    <a:xfrm>
                      <a:off x="0" y="0"/>
                      <a:ext cx="6115050" cy="2466975"/>
                    </a:xfrm>
                    <a:prstGeom prst="rect">
                      <a:avLst/>
                    </a:prstGeom>
                  </pic:spPr>
                </pic:pic>
              </a:graphicData>
            </a:graphic>
          </wp:inline>
        </w:drawing>
      </w:r>
    </w:p>
    <w:p w:rsidR="12238297" w:rsidP="1BF1EAEF" w:rsidRDefault="12238297" w14:paraId="363EA8F5" w14:textId="6F1D6D65">
      <w:pPr>
        <w:rPr>
          <w:rFonts w:ascii="Calibri" w:hAnsi="Calibri" w:eastAsia="Calibri" w:cs="Calibri"/>
          <w:sz w:val="26"/>
          <w:szCs w:val="26"/>
        </w:rPr>
      </w:pPr>
      <w:r w:rsidRPr="1BF1EAEF">
        <w:rPr>
          <w:rFonts w:ascii="Calibri" w:hAnsi="Calibri" w:eastAsia="Calibri" w:cs="Calibri"/>
          <w:sz w:val="26"/>
          <w:szCs w:val="26"/>
        </w:rPr>
        <w:t>Innanzitutto, è stata verificata l’appartenenza dei votanti ai diversi cluster:</w:t>
      </w:r>
    </w:p>
    <w:tbl>
      <w:tblPr>
        <w:tblStyle w:val="Grigliatabella"/>
        <w:tblW w:w="0" w:type="auto"/>
        <w:tblLayout w:type="fixed"/>
        <w:tblLook w:val="06A0" w:firstRow="1" w:lastRow="0" w:firstColumn="1" w:lastColumn="0" w:noHBand="1" w:noVBand="1"/>
      </w:tblPr>
      <w:tblGrid>
        <w:gridCol w:w="4815"/>
        <w:gridCol w:w="4815"/>
      </w:tblGrid>
      <w:tr w:rsidR="1BF1EAEF" w:rsidTr="1BF1EAEF" w14:paraId="13DF28D9" w14:textId="77777777">
        <w:trPr>
          <w:trHeight w:val="300"/>
        </w:trPr>
        <w:tc>
          <w:tcPr>
            <w:tcW w:w="4815" w:type="dxa"/>
          </w:tcPr>
          <w:p w:rsidR="27859387" w:rsidP="1BF1EAEF" w:rsidRDefault="27859387" w14:paraId="69DEF97F" w14:textId="42CF8AFD">
            <w:pPr>
              <w:rPr>
                <w:b/>
                <w:bCs/>
                <w:sz w:val="26"/>
                <w:szCs w:val="26"/>
              </w:rPr>
            </w:pPr>
            <w:r w:rsidRPr="1BF1EAEF">
              <w:rPr>
                <w:b/>
                <w:bCs/>
                <w:sz w:val="26"/>
                <w:szCs w:val="26"/>
              </w:rPr>
              <w:t>Cluster</w:t>
            </w:r>
          </w:p>
        </w:tc>
        <w:tc>
          <w:tcPr>
            <w:tcW w:w="4815" w:type="dxa"/>
          </w:tcPr>
          <w:p w:rsidR="27859387" w:rsidP="1BF1EAEF" w:rsidRDefault="27859387" w14:paraId="5E73E820" w14:textId="197FDC73">
            <w:pPr>
              <w:rPr>
                <w:b/>
                <w:bCs/>
                <w:sz w:val="26"/>
                <w:szCs w:val="26"/>
              </w:rPr>
            </w:pPr>
            <w:r w:rsidRPr="1BF1EAEF">
              <w:rPr>
                <w:b/>
                <w:bCs/>
                <w:sz w:val="26"/>
                <w:szCs w:val="26"/>
              </w:rPr>
              <w:t>Numero di intervistati</w:t>
            </w:r>
          </w:p>
        </w:tc>
      </w:tr>
      <w:tr w:rsidR="1BF1EAEF" w:rsidTr="1BF1EAEF" w14:paraId="216AC075" w14:textId="77777777">
        <w:trPr>
          <w:trHeight w:val="300"/>
        </w:trPr>
        <w:tc>
          <w:tcPr>
            <w:tcW w:w="4815" w:type="dxa"/>
          </w:tcPr>
          <w:p w:rsidR="27859387" w:rsidP="1BF1EAEF" w:rsidRDefault="27859387" w14:paraId="58C1D0E0" w14:textId="3656EBAE">
            <w:pPr>
              <w:rPr>
                <w:sz w:val="26"/>
                <w:szCs w:val="26"/>
              </w:rPr>
            </w:pPr>
            <w:r w:rsidRPr="1BF1EAEF">
              <w:rPr>
                <w:sz w:val="26"/>
                <w:szCs w:val="26"/>
              </w:rPr>
              <w:t>Prestazioni</w:t>
            </w:r>
          </w:p>
        </w:tc>
        <w:tc>
          <w:tcPr>
            <w:tcW w:w="4815" w:type="dxa"/>
          </w:tcPr>
          <w:p w:rsidR="27859387" w:rsidP="1BF1EAEF" w:rsidRDefault="27859387" w14:paraId="11AA5BB8" w14:textId="48DC1AB0">
            <w:pPr>
              <w:rPr>
                <w:sz w:val="26"/>
                <w:szCs w:val="26"/>
              </w:rPr>
            </w:pPr>
            <w:r w:rsidRPr="1BF1EAEF">
              <w:rPr>
                <w:sz w:val="26"/>
                <w:szCs w:val="26"/>
              </w:rPr>
              <w:t>60</w:t>
            </w:r>
          </w:p>
        </w:tc>
      </w:tr>
      <w:tr w:rsidR="1BF1EAEF" w:rsidTr="1BF1EAEF" w14:paraId="35B1F10E" w14:textId="77777777">
        <w:trPr>
          <w:trHeight w:val="300"/>
        </w:trPr>
        <w:tc>
          <w:tcPr>
            <w:tcW w:w="4815" w:type="dxa"/>
          </w:tcPr>
          <w:p w:rsidR="27859387" w:rsidP="1BF1EAEF" w:rsidRDefault="27859387" w14:paraId="40A9E614" w14:textId="07EA2B2A">
            <w:pPr>
              <w:rPr>
                <w:sz w:val="26"/>
                <w:szCs w:val="26"/>
              </w:rPr>
            </w:pPr>
            <w:r w:rsidRPr="1BF1EAEF">
              <w:rPr>
                <w:sz w:val="26"/>
                <w:szCs w:val="26"/>
              </w:rPr>
              <w:t>Economicità</w:t>
            </w:r>
          </w:p>
        </w:tc>
        <w:tc>
          <w:tcPr>
            <w:tcW w:w="4815" w:type="dxa"/>
          </w:tcPr>
          <w:p w:rsidR="27859387" w:rsidP="1BF1EAEF" w:rsidRDefault="27859387" w14:paraId="205527E3" w14:textId="6BFAFD84">
            <w:pPr>
              <w:rPr>
                <w:sz w:val="26"/>
                <w:szCs w:val="26"/>
              </w:rPr>
            </w:pPr>
            <w:r w:rsidRPr="1BF1EAEF">
              <w:rPr>
                <w:sz w:val="26"/>
                <w:szCs w:val="26"/>
              </w:rPr>
              <w:t>16</w:t>
            </w:r>
          </w:p>
        </w:tc>
      </w:tr>
      <w:tr w:rsidR="1BF1EAEF" w:rsidTr="1BF1EAEF" w14:paraId="63E164EE" w14:textId="77777777">
        <w:trPr>
          <w:trHeight w:val="345"/>
        </w:trPr>
        <w:tc>
          <w:tcPr>
            <w:tcW w:w="4815" w:type="dxa"/>
          </w:tcPr>
          <w:p w:rsidR="2B7694A6" w:rsidP="1BF1EAEF" w:rsidRDefault="2B7694A6" w14:paraId="249CEF89" w14:textId="14ABAF1A">
            <w:pPr>
              <w:rPr>
                <w:sz w:val="26"/>
                <w:szCs w:val="26"/>
              </w:rPr>
            </w:pPr>
            <w:r w:rsidRPr="1BF1EAEF">
              <w:rPr>
                <w:sz w:val="26"/>
                <w:szCs w:val="26"/>
              </w:rPr>
              <w:t>Design</w:t>
            </w:r>
          </w:p>
        </w:tc>
        <w:tc>
          <w:tcPr>
            <w:tcW w:w="4815" w:type="dxa"/>
          </w:tcPr>
          <w:p w:rsidR="2B7694A6" w:rsidP="1BF1EAEF" w:rsidRDefault="2B7694A6" w14:paraId="66351AC6" w14:textId="38C6F9A5">
            <w:pPr>
              <w:rPr>
                <w:sz w:val="26"/>
                <w:szCs w:val="26"/>
              </w:rPr>
            </w:pPr>
            <w:r w:rsidRPr="1BF1EAEF">
              <w:rPr>
                <w:sz w:val="26"/>
                <w:szCs w:val="26"/>
              </w:rPr>
              <w:t>14</w:t>
            </w:r>
          </w:p>
        </w:tc>
      </w:tr>
      <w:tr w:rsidR="1BF1EAEF" w:rsidTr="1BF1EAEF" w14:paraId="22268288" w14:textId="77777777">
        <w:trPr>
          <w:trHeight w:val="345"/>
        </w:trPr>
        <w:tc>
          <w:tcPr>
            <w:tcW w:w="4815" w:type="dxa"/>
          </w:tcPr>
          <w:p w:rsidRPr="006B1597" w:rsidR="0359113F" w:rsidP="1BF1EAEF" w:rsidRDefault="0359113F" w14:paraId="63FAC40C" w14:textId="03690325">
            <w:pPr>
              <w:rPr>
                <w:strike/>
                <w:sz w:val="26"/>
                <w:szCs w:val="26"/>
              </w:rPr>
            </w:pPr>
            <w:r w:rsidRPr="006B1597">
              <w:rPr>
                <w:strike/>
                <w:sz w:val="26"/>
                <w:szCs w:val="26"/>
              </w:rPr>
              <w:t>Forza del brand</w:t>
            </w:r>
          </w:p>
        </w:tc>
        <w:tc>
          <w:tcPr>
            <w:tcW w:w="4815" w:type="dxa"/>
          </w:tcPr>
          <w:p w:rsidRPr="006B1597" w:rsidR="0359113F" w:rsidP="1BF1EAEF" w:rsidRDefault="0359113F" w14:paraId="2FCFDEAC" w14:textId="7AA06CD7">
            <w:pPr>
              <w:rPr>
                <w:strike/>
                <w:sz w:val="26"/>
                <w:szCs w:val="26"/>
              </w:rPr>
            </w:pPr>
            <w:r w:rsidRPr="006B1597">
              <w:rPr>
                <w:strike/>
                <w:sz w:val="26"/>
                <w:szCs w:val="26"/>
              </w:rPr>
              <w:t>10</w:t>
            </w:r>
          </w:p>
        </w:tc>
      </w:tr>
    </w:tbl>
    <w:p w:rsidR="1BF1EAEF" w:rsidP="1BF1EAEF" w:rsidRDefault="1BF1EAEF" w14:paraId="06009707" w14:textId="2B0AF2BC">
      <w:pPr>
        <w:rPr>
          <w:b/>
          <w:bCs/>
          <w:color w:val="FF0000"/>
          <w:sz w:val="26"/>
          <w:szCs w:val="26"/>
        </w:rPr>
      </w:pPr>
    </w:p>
    <w:p w:rsidR="00DF4E21" w:rsidP="3309A262" w:rsidRDefault="338510A5" w14:paraId="4914E61A" w14:textId="18745B24">
      <w:pPr>
        <w:jc w:val="both"/>
        <w:rPr>
          <w:rFonts w:ascii="Calibri" w:hAnsi="Calibri" w:eastAsia="Calibri" w:cs="Calibri"/>
          <w:sz w:val="26"/>
          <w:szCs w:val="26"/>
        </w:rPr>
      </w:pPr>
      <w:r w:rsidRPr="006B1597">
        <w:rPr>
          <w:rFonts w:ascii="Calibri" w:hAnsi="Calibri" w:eastAsia="Calibri" w:cs="Calibri"/>
          <w:sz w:val="26"/>
          <w:szCs w:val="26"/>
          <w:u w:val="single"/>
        </w:rPr>
        <w:t>NB:</w:t>
      </w:r>
      <w:r w:rsidRPr="3F3D10A0">
        <w:rPr>
          <w:rFonts w:ascii="Calibri" w:hAnsi="Calibri" w:eastAsia="Calibri" w:cs="Calibri"/>
          <w:sz w:val="26"/>
          <w:szCs w:val="26"/>
        </w:rPr>
        <w:t xml:space="preserve"> </w:t>
      </w:r>
      <w:r w:rsidRPr="3F3D10A0" w:rsidR="275ABE8A">
        <w:rPr>
          <w:rFonts w:ascii="Calibri" w:hAnsi="Calibri" w:eastAsia="Calibri" w:cs="Calibri"/>
          <w:sz w:val="26"/>
          <w:szCs w:val="26"/>
        </w:rPr>
        <w:t>La</w:t>
      </w:r>
      <w:r w:rsidRPr="1BF1EAEF" w:rsidR="275ABE8A">
        <w:rPr>
          <w:rFonts w:ascii="Calibri" w:hAnsi="Calibri" w:eastAsia="Calibri" w:cs="Calibri"/>
          <w:sz w:val="26"/>
          <w:szCs w:val="26"/>
        </w:rPr>
        <w:t xml:space="preserve"> forza del brand risulta esclusa dalla nostra analisi non appartenendo a nessun cluster ed essendo la caratteristica meno rilevante, stando a quanto emerso del sondaggio.</w:t>
      </w:r>
    </w:p>
    <w:p w:rsidR="00DF4E21" w:rsidP="69176181" w:rsidRDefault="275ABE8A" w14:paraId="4F4D8285" w14:textId="29A026C0">
      <w:pPr>
        <w:spacing w:before="240" w:after="240" w:line="259" w:lineRule="auto"/>
        <w:jc w:val="both"/>
        <w:rPr>
          <w:rFonts w:ascii="Calibri" w:hAnsi="Calibri" w:eastAsia="Calibri" w:cs="Calibri"/>
          <w:sz w:val="26"/>
          <w:szCs w:val="26"/>
        </w:rPr>
      </w:pPr>
      <w:r w:rsidRPr="1BF1EAEF">
        <w:rPr>
          <w:rFonts w:ascii="Calibri" w:hAnsi="Calibri" w:eastAsia="Calibri" w:cs="Calibri"/>
          <w:sz w:val="26"/>
          <w:szCs w:val="26"/>
        </w:rPr>
        <w:t xml:space="preserve">La logica Fuzzy considera la possibilità che un elemento </w:t>
      </w:r>
      <w:r w:rsidRPr="1735EE19" w:rsidR="3060E3F8">
        <w:rPr>
          <w:rFonts w:ascii="Calibri" w:hAnsi="Calibri" w:eastAsia="Calibri" w:cs="Calibri"/>
          <w:sz w:val="26"/>
          <w:szCs w:val="26"/>
        </w:rPr>
        <w:t xml:space="preserve">possa </w:t>
      </w:r>
      <w:r w:rsidRPr="401C31D2" w:rsidR="66CEDE15">
        <w:rPr>
          <w:rFonts w:ascii="Calibri" w:hAnsi="Calibri" w:eastAsia="Calibri" w:cs="Calibri"/>
          <w:sz w:val="26"/>
          <w:szCs w:val="26"/>
        </w:rPr>
        <w:t>far parte</w:t>
      </w:r>
      <w:r w:rsidRPr="69176181" w:rsidR="0B31C75B">
        <w:rPr>
          <w:rFonts w:ascii="Calibri" w:hAnsi="Calibri" w:eastAsia="Calibri" w:cs="Calibri"/>
          <w:sz w:val="26"/>
          <w:szCs w:val="26"/>
        </w:rPr>
        <w:t xml:space="preserve"> di più insiemi</w:t>
      </w:r>
      <w:r w:rsidRPr="1BF1EAEF">
        <w:rPr>
          <w:rFonts w:ascii="Calibri" w:hAnsi="Calibri" w:eastAsia="Calibri" w:cs="Calibri"/>
          <w:sz w:val="26"/>
          <w:szCs w:val="26"/>
        </w:rPr>
        <w:t xml:space="preserve"> simultaneamente</w:t>
      </w:r>
      <w:r w:rsidRPr="19040EDD" w:rsidR="46D27E09">
        <w:rPr>
          <w:rFonts w:ascii="Calibri" w:hAnsi="Calibri" w:eastAsia="Calibri" w:cs="Calibri"/>
          <w:sz w:val="26"/>
          <w:szCs w:val="26"/>
        </w:rPr>
        <w:t>,</w:t>
      </w:r>
      <w:r w:rsidRPr="19040EDD">
        <w:rPr>
          <w:rFonts w:ascii="Calibri" w:hAnsi="Calibri" w:eastAsia="Calibri" w:cs="Calibri"/>
          <w:sz w:val="26"/>
          <w:szCs w:val="26"/>
        </w:rPr>
        <w:t xml:space="preserve"> </w:t>
      </w:r>
      <w:r w:rsidRPr="69176181" w:rsidR="04729089">
        <w:rPr>
          <w:rFonts w:ascii="Calibri" w:hAnsi="Calibri" w:eastAsia="Calibri" w:cs="Calibri"/>
          <w:sz w:val="26"/>
          <w:szCs w:val="26"/>
        </w:rPr>
        <w:t>ma</w:t>
      </w:r>
      <w:r w:rsidRPr="1BF1EAEF">
        <w:rPr>
          <w:rFonts w:ascii="Calibri" w:hAnsi="Calibri" w:eastAsia="Calibri" w:cs="Calibri"/>
          <w:sz w:val="26"/>
          <w:szCs w:val="26"/>
        </w:rPr>
        <w:t xml:space="preserve"> con un grado di appartenenza specifico che varia in funzione dell'insieme di riferimento. Per questo motivo sono stati determinati i gradi di appartenenza ai diversi giudizi (molto scarso, scarso, medio, </w:t>
      </w:r>
      <w:r w:rsidRPr="69176181" w:rsidR="2420FC76">
        <w:rPr>
          <w:rFonts w:ascii="Calibri" w:hAnsi="Calibri" w:eastAsia="Calibri" w:cs="Calibri"/>
          <w:sz w:val="26"/>
          <w:szCs w:val="26"/>
        </w:rPr>
        <w:t>buono</w:t>
      </w:r>
      <w:r w:rsidRPr="69176181" w:rsidR="11D352C7">
        <w:rPr>
          <w:rFonts w:ascii="Calibri" w:hAnsi="Calibri" w:eastAsia="Calibri" w:cs="Calibri"/>
          <w:sz w:val="26"/>
          <w:szCs w:val="26"/>
        </w:rPr>
        <w:t>,</w:t>
      </w:r>
      <w:r w:rsidRPr="69176181" w:rsidR="2420FC76">
        <w:rPr>
          <w:rFonts w:ascii="Calibri" w:hAnsi="Calibri" w:eastAsia="Calibri" w:cs="Calibri"/>
          <w:sz w:val="26"/>
          <w:szCs w:val="26"/>
        </w:rPr>
        <w:t xml:space="preserve"> ottimo</w:t>
      </w:r>
      <w:r w:rsidRPr="69176181">
        <w:rPr>
          <w:rFonts w:ascii="Calibri" w:hAnsi="Calibri" w:eastAsia="Calibri" w:cs="Calibri"/>
          <w:sz w:val="26"/>
          <w:szCs w:val="26"/>
        </w:rPr>
        <w:t>)</w:t>
      </w:r>
      <w:r w:rsidRPr="1BF1EAEF">
        <w:rPr>
          <w:rFonts w:ascii="Calibri" w:hAnsi="Calibri" w:eastAsia="Calibri" w:cs="Calibri"/>
          <w:sz w:val="26"/>
          <w:szCs w:val="26"/>
        </w:rPr>
        <w:t xml:space="preserve"> attraverso </w:t>
      </w:r>
      <w:r w:rsidRPr="69176181" w:rsidR="1706F847">
        <w:rPr>
          <w:rFonts w:ascii="Calibri" w:hAnsi="Calibri" w:eastAsia="Calibri" w:cs="Calibri"/>
          <w:sz w:val="26"/>
          <w:szCs w:val="26"/>
        </w:rPr>
        <w:t>il</w:t>
      </w:r>
      <w:r w:rsidRPr="1BF1EAEF">
        <w:rPr>
          <w:rFonts w:ascii="Calibri" w:hAnsi="Calibri" w:eastAsia="Calibri" w:cs="Calibri"/>
          <w:sz w:val="26"/>
          <w:szCs w:val="26"/>
        </w:rPr>
        <w:t xml:space="preserve"> metodo </w:t>
      </w:r>
      <w:r w:rsidRPr="69176181" w:rsidR="21B74605">
        <w:rPr>
          <w:rFonts w:ascii="Calibri" w:hAnsi="Calibri" w:eastAsia="Calibri" w:cs="Calibri"/>
          <w:sz w:val="26"/>
          <w:szCs w:val="26"/>
        </w:rPr>
        <w:t>de</w:t>
      </w:r>
      <w:r w:rsidRPr="69176181">
        <w:rPr>
          <w:rFonts w:ascii="Calibri" w:hAnsi="Calibri" w:eastAsia="Calibri" w:cs="Calibri"/>
          <w:sz w:val="26"/>
          <w:szCs w:val="26"/>
        </w:rPr>
        <w:t>lle</w:t>
      </w:r>
      <w:r w:rsidRPr="1BF1EAEF">
        <w:rPr>
          <w:rFonts w:ascii="Calibri" w:hAnsi="Calibri" w:eastAsia="Calibri" w:cs="Calibri"/>
          <w:sz w:val="26"/>
          <w:szCs w:val="26"/>
        </w:rPr>
        <w:t xml:space="preserve"> proporzioni, identificando </w:t>
      </w:r>
      <w:r w:rsidRPr="69176181" w:rsidR="4701BB06">
        <w:rPr>
          <w:rFonts w:ascii="Calibri" w:hAnsi="Calibri" w:eastAsia="Calibri" w:cs="Calibri"/>
          <w:sz w:val="26"/>
          <w:szCs w:val="26"/>
        </w:rPr>
        <w:t xml:space="preserve">dei </w:t>
      </w:r>
      <w:r w:rsidRPr="1BF1EAEF">
        <w:rPr>
          <w:rFonts w:ascii="Calibri" w:hAnsi="Calibri" w:eastAsia="Calibri" w:cs="Calibri"/>
          <w:sz w:val="26"/>
          <w:szCs w:val="26"/>
        </w:rPr>
        <w:t xml:space="preserve">triangoli simili da confrontare mediante </w:t>
      </w:r>
      <w:r w:rsidRPr="69176181">
        <w:rPr>
          <w:rFonts w:ascii="Calibri" w:hAnsi="Calibri" w:eastAsia="Calibri" w:cs="Calibri"/>
          <w:sz w:val="26"/>
          <w:szCs w:val="26"/>
        </w:rPr>
        <w:t>equazione</w:t>
      </w:r>
      <w:r w:rsidRPr="1BF1EAEF">
        <w:rPr>
          <w:rFonts w:ascii="Calibri" w:hAnsi="Calibri" w:eastAsia="Calibri" w:cs="Calibri"/>
          <w:sz w:val="26"/>
          <w:szCs w:val="26"/>
        </w:rPr>
        <w:t>.</w:t>
      </w:r>
    </w:p>
    <w:p w:rsidR="00DF4E21" w:rsidP="3309A262" w:rsidRDefault="6B4A8211" w14:paraId="5B09A0C6" w14:textId="4D30E169">
      <w:pPr>
        <w:spacing w:before="240" w:after="240"/>
        <w:jc w:val="both"/>
        <w:rPr>
          <w:rFonts w:ascii="Calibri" w:hAnsi="Calibri" w:eastAsia="Calibri" w:cs="Calibri"/>
          <w:sz w:val="26"/>
          <w:szCs w:val="26"/>
        </w:rPr>
      </w:pPr>
      <w:r w:rsidRPr="730A2080">
        <w:rPr>
          <w:rFonts w:ascii="Calibri" w:hAnsi="Calibri" w:eastAsia="Calibri" w:cs="Calibri"/>
          <w:sz w:val="26"/>
          <w:szCs w:val="26"/>
        </w:rPr>
        <w:t xml:space="preserve">Questo approccio ha permesso di calcolare i gradi di appartenenza per i valori 2, </w:t>
      </w:r>
      <w:r w:rsidRPr="730A2080" w:rsidR="29C686AA">
        <w:rPr>
          <w:rFonts w:ascii="Calibri" w:hAnsi="Calibri" w:eastAsia="Calibri" w:cs="Calibri"/>
          <w:sz w:val="26"/>
          <w:szCs w:val="26"/>
        </w:rPr>
        <w:t>4</w:t>
      </w:r>
      <w:r w:rsidRPr="730A2080">
        <w:rPr>
          <w:rFonts w:ascii="Calibri" w:hAnsi="Calibri" w:eastAsia="Calibri" w:cs="Calibri"/>
          <w:sz w:val="26"/>
          <w:szCs w:val="26"/>
        </w:rPr>
        <w:t>, 6 e 8, che si trovano a cavallo tra più giudizi.</w:t>
      </w:r>
    </w:p>
    <w:tbl>
      <w:tblPr>
        <w:tblStyle w:val="Grigliatabella"/>
        <w:tblW w:w="9630" w:type="dxa"/>
        <w:tblLayout w:type="fixed"/>
        <w:tblLook w:val="06A0" w:firstRow="1" w:lastRow="0" w:firstColumn="1" w:lastColumn="0" w:noHBand="1" w:noVBand="1"/>
      </w:tblPr>
      <w:tblGrid>
        <w:gridCol w:w="988"/>
        <w:gridCol w:w="1701"/>
        <w:gridCol w:w="1559"/>
        <w:gridCol w:w="1276"/>
        <w:gridCol w:w="1559"/>
        <w:gridCol w:w="2547"/>
      </w:tblGrid>
      <w:tr w:rsidR="1BF1EAEF" w:rsidTr="00382083" w14:paraId="33682170" w14:textId="77777777">
        <w:trPr>
          <w:trHeight w:val="300"/>
        </w:trPr>
        <w:tc>
          <w:tcPr>
            <w:tcW w:w="988" w:type="dxa"/>
          </w:tcPr>
          <w:p w:rsidR="1BF1EAEF" w:rsidP="1BF1EAEF" w:rsidRDefault="1BF1EAEF" w14:paraId="4E9EF537" w14:textId="2562F9D9">
            <w:pPr>
              <w:rPr>
                <w:rFonts w:ascii="Calibri" w:hAnsi="Calibri" w:eastAsia="Calibri" w:cs="Calibri"/>
                <w:sz w:val="26"/>
                <w:szCs w:val="26"/>
              </w:rPr>
            </w:pPr>
            <w:r w:rsidRPr="1BF1EAEF">
              <w:rPr>
                <w:rFonts w:ascii="Calibri" w:hAnsi="Calibri" w:eastAsia="Calibri" w:cs="Calibri"/>
                <w:sz w:val="26"/>
                <w:szCs w:val="26"/>
              </w:rPr>
              <w:lastRenderedPageBreak/>
              <w:t>Voto</w:t>
            </w:r>
          </w:p>
        </w:tc>
        <w:tc>
          <w:tcPr>
            <w:tcW w:w="1701" w:type="dxa"/>
          </w:tcPr>
          <w:p w:rsidR="1BF1EAEF" w:rsidP="1BF1EAEF" w:rsidRDefault="1BF1EAEF" w14:paraId="556C0941" w14:textId="2CDC9B47">
            <w:pPr>
              <w:rPr>
                <w:rFonts w:ascii="Calibri" w:hAnsi="Calibri" w:eastAsia="Calibri" w:cs="Calibri"/>
                <w:sz w:val="26"/>
                <w:szCs w:val="26"/>
              </w:rPr>
            </w:pPr>
          </w:p>
        </w:tc>
        <w:tc>
          <w:tcPr>
            <w:tcW w:w="1559" w:type="dxa"/>
          </w:tcPr>
          <w:p w:rsidR="1BF1EAEF" w:rsidP="1BF1EAEF" w:rsidRDefault="1BF1EAEF" w14:paraId="218DE7A5" w14:textId="63358307">
            <w:r w:rsidRPr="1BF1EAEF">
              <w:rPr>
                <w:rFonts w:ascii="Calibri" w:hAnsi="Calibri" w:eastAsia="Calibri" w:cs="Calibri"/>
                <w:sz w:val="26"/>
                <w:szCs w:val="26"/>
              </w:rPr>
              <w:t>μ(1)</w:t>
            </w:r>
          </w:p>
        </w:tc>
        <w:tc>
          <w:tcPr>
            <w:tcW w:w="1276" w:type="dxa"/>
          </w:tcPr>
          <w:p w:rsidR="1BF1EAEF" w:rsidP="1BF1EAEF" w:rsidRDefault="1BF1EAEF" w14:paraId="77BE482F" w14:textId="3797BC2F">
            <w:pPr>
              <w:rPr>
                <w:rFonts w:ascii="Calibri" w:hAnsi="Calibri" w:eastAsia="Calibri" w:cs="Calibri"/>
                <w:sz w:val="26"/>
                <w:szCs w:val="26"/>
              </w:rPr>
            </w:pPr>
          </w:p>
        </w:tc>
        <w:tc>
          <w:tcPr>
            <w:tcW w:w="1559" w:type="dxa"/>
          </w:tcPr>
          <w:p w:rsidR="1BF1EAEF" w:rsidP="1BF1EAEF" w:rsidRDefault="1BF1EAEF" w14:paraId="221840DD" w14:textId="58A8D6E2">
            <w:r w:rsidRPr="1BF1EAEF">
              <w:rPr>
                <w:rFonts w:ascii="Calibri" w:hAnsi="Calibri" w:eastAsia="Calibri" w:cs="Calibri"/>
                <w:sz w:val="26"/>
                <w:szCs w:val="26"/>
              </w:rPr>
              <w:t>μ(2)</w:t>
            </w:r>
          </w:p>
        </w:tc>
        <w:tc>
          <w:tcPr>
            <w:tcW w:w="2547" w:type="dxa"/>
          </w:tcPr>
          <w:p w:rsidR="1BF1EAEF" w:rsidP="1BF1EAEF" w:rsidRDefault="1BF1EAEF" w14:paraId="551AC31F" w14:textId="04AFFC06">
            <w:pPr>
              <w:rPr>
                <w:rFonts w:ascii="Calibri" w:hAnsi="Calibri" w:eastAsia="Calibri" w:cs="Calibri"/>
                <w:sz w:val="26"/>
                <w:szCs w:val="26"/>
              </w:rPr>
            </w:pPr>
            <w:r w:rsidRPr="1BF1EAEF">
              <w:rPr>
                <w:rFonts w:ascii="Calibri" w:hAnsi="Calibri" w:eastAsia="Calibri" w:cs="Calibri"/>
                <w:sz w:val="26"/>
                <w:szCs w:val="26"/>
              </w:rPr>
              <w:t>Voto Fuzzy</w:t>
            </w:r>
          </w:p>
        </w:tc>
      </w:tr>
      <w:tr w:rsidR="1BF1EAEF" w:rsidTr="00382083" w14:paraId="56DE545E" w14:textId="77777777">
        <w:trPr>
          <w:trHeight w:val="300"/>
        </w:trPr>
        <w:tc>
          <w:tcPr>
            <w:tcW w:w="988" w:type="dxa"/>
          </w:tcPr>
          <w:p w:rsidR="1BF1EAEF" w:rsidP="1BF1EAEF" w:rsidRDefault="1BF1EAEF" w14:paraId="3E2EF7A9" w14:textId="69E68168">
            <w:pPr>
              <w:rPr>
                <w:rFonts w:ascii="Calibri" w:hAnsi="Calibri" w:eastAsia="Calibri" w:cs="Calibri"/>
                <w:sz w:val="26"/>
                <w:szCs w:val="26"/>
              </w:rPr>
            </w:pPr>
            <w:r w:rsidRPr="1BF1EAEF">
              <w:rPr>
                <w:rFonts w:ascii="Calibri" w:hAnsi="Calibri" w:eastAsia="Calibri" w:cs="Calibri"/>
                <w:sz w:val="26"/>
                <w:szCs w:val="26"/>
              </w:rPr>
              <w:t>2</w:t>
            </w:r>
          </w:p>
        </w:tc>
        <w:tc>
          <w:tcPr>
            <w:tcW w:w="1701" w:type="dxa"/>
          </w:tcPr>
          <w:p w:rsidR="1BF1EAEF" w:rsidP="1BF1EAEF" w:rsidRDefault="1BF1EAEF" w14:paraId="7D7DFC44" w14:textId="451E1D3C">
            <w:pPr>
              <w:rPr>
                <w:rFonts w:ascii="Calibri" w:hAnsi="Calibri" w:eastAsia="Calibri" w:cs="Calibri"/>
                <w:sz w:val="18"/>
                <w:szCs w:val="18"/>
              </w:rPr>
            </w:pPr>
            <w:r w:rsidRPr="1BF1EAEF">
              <w:rPr>
                <w:rFonts w:ascii="Calibri" w:hAnsi="Calibri" w:eastAsia="Calibri" w:cs="Calibri"/>
                <w:sz w:val="18"/>
                <w:szCs w:val="18"/>
              </w:rPr>
              <w:t>μ(molto scarso)=</w:t>
            </w:r>
          </w:p>
        </w:tc>
        <w:tc>
          <w:tcPr>
            <w:tcW w:w="1559" w:type="dxa"/>
          </w:tcPr>
          <w:p w:rsidR="1BF1EAEF" w:rsidP="009131DF" w:rsidRDefault="009131DF" w14:paraId="227D5CFA" w14:textId="34C0FAEF">
            <w:pPr>
              <w:jc w:val="center"/>
              <w:rPr>
                <w:rFonts w:ascii="Calibri" w:hAnsi="Calibri" w:eastAsia="Calibri" w:cs="Calibri"/>
                <w:sz w:val="26"/>
                <w:szCs w:val="26"/>
              </w:rPr>
            </w:pPr>
            <w:r>
              <w:rPr>
                <w:rFonts w:ascii="Calibri" w:hAnsi="Calibri" w:eastAsia="Calibri" w:cs="Calibri"/>
                <w:sz w:val="26"/>
                <w:szCs w:val="26"/>
              </w:rPr>
              <w:t>0.5</w:t>
            </w:r>
          </w:p>
        </w:tc>
        <w:tc>
          <w:tcPr>
            <w:tcW w:w="1276" w:type="dxa"/>
          </w:tcPr>
          <w:p w:rsidR="1BF1EAEF" w:rsidP="1BF1EAEF" w:rsidRDefault="1BF1EAEF" w14:paraId="4672B764" w14:textId="4752FF78">
            <w:pPr>
              <w:rPr>
                <w:rFonts w:ascii="Calibri" w:hAnsi="Calibri" w:eastAsia="Calibri" w:cs="Calibri"/>
                <w:sz w:val="18"/>
                <w:szCs w:val="18"/>
              </w:rPr>
            </w:pPr>
            <w:r w:rsidRPr="1BF1EAEF">
              <w:rPr>
                <w:rFonts w:ascii="Calibri" w:hAnsi="Calibri" w:eastAsia="Calibri" w:cs="Calibri"/>
                <w:sz w:val="18"/>
                <w:szCs w:val="18"/>
              </w:rPr>
              <w:t>μ(scarso)=</w:t>
            </w:r>
          </w:p>
          <w:p w:rsidR="1BF1EAEF" w:rsidP="1BF1EAEF" w:rsidRDefault="1BF1EAEF" w14:paraId="16DF5FFA" w14:textId="4D6A9D28">
            <w:pPr>
              <w:rPr>
                <w:rFonts w:ascii="Calibri" w:hAnsi="Calibri" w:eastAsia="Calibri" w:cs="Calibri"/>
                <w:sz w:val="26"/>
                <w:szCs w:val="26"/>
              </w:rPr>
            </w:pPr>
          </w:p>
        </w:tc>
        <w:tc>
          <w:tcPr>
            <w:tcW w:w="1559" w:type="dxa"/>
          </w:tcPr>
          <w:p w:rsidR="1BF1EAEF" w:rsidP="1BF1EAEF" w:rsidRDefault="009131DF" w14:paraId="68908675" w14:textId="509825EF">
            <w:pPr>
              <w:rPr>
                <w:rFonts w:ascii="Calibri" w:hAnsi="Calibri" w:eastAsia="Calibri" w:cs="Calibri"/>
                <w:sz w:val="26"/>
                <w:szCs w:val="26"/>
              </w:rPr>
            </w:pPr>
            <w:r>
              <w:rPr>
                <w:rFonts w:ascii="Calibri" w:hAnsi="Calibri" w:eastAsia="Calibri" w:cs="Calibri"/>
                <w:sz w:val="26"/>
                <w:szCs w:val="26"/>
              </w:rPr>
              <w:t>0.5</w:t>
            </w:r>
          </w:p>
        </w:tc>
        <w:tc>
          <w:tcPr>
            <w:tcW w:w="2547" w:type="dxa"/>
          </w:tcPr>
          <w:p w:rsidR="1BF1EAEF" w:rsidP="1BF1EAEF" w:rsidRDefault="009131DF" w14:paraId="6EA2252D" w14:textId="72ACD72B">
            <w:pPr>
              <w:rPr>
                <w:rFonts w:ascii="Calibri" w:hAnsi="Calibri" w:eastAsia="Calibri" w:cs="Calibri"/>
                <w:sz w:val="26"/>
                <w:szCs w:val="26"/>
              </w:rPr>
            </w:pPr>
            <w:r>
              <w:rPr>
                <w:rFonts w:ascii="Calibri" w:hAnsi="Calibri" w:eastAsia="Calibri" w:cs="Calibri"/>
                <w:sz w:val="26"/>
                <w:szCs w:val="26"/>
              </w:rPr>
              <w:t>(</w:t>
            </w:r>
            <w:r w:rsidR="00382083">
              <w:rPr>
                <w:rFonts w:ascii="Calibri" w:hAnsi="Calibri" w:eastAsia="Calibri" w:cs="Calibri"/>
                <w:sz w:val="26"/>
                <w:szCs w:val="26"/>
              </w:rPr>
              <w:t>0.5, 1, 2.5, 4)</w:t>
            </w:r>
          </w:p>
        </w:tc>
      </w:tr>
      <w:tr w:rsidR="004B386C" w:rsidTr="004B386C" w14:paraId="05E3047D" w14:textId="77777777">
        <w:trPr>
          <w:trHeight w:val="371"/>
        </w:trPr>
        <w:tc>
          <w:tcPr>
            <w:tcW w:w="988" w:type="dxa"/>
          </w:tcPr>
          <w:p w:rsidRPr="1BF1EAEF" w:rsidR="004B386C" w:rsidP="004B386C" w:rsidRDefault="004B386C" w14:paraId="3387E64C" w14:textId="712FF4F1">
            <w:pPr>
              <w:rPr>
                <w:rFonts w:ascii="Calibri" w:hAnsi="Calibri" w:eastAsia="Calibri" w:cs="Calibri"/>
                <w:sz w:val="26"/>
                <w:szCs w:val="26"/>
              </w:rPr>
            </w:pPr>
            <w:r>
              <w:rPr>
                <w:rFonts w:ascii="Calibri" w:hAnsi="Calibri" w:eastAsia="Calibri" w:cs="Calibri"/>
                <w:sz w:val="26"/>
                <w:szCs w:val="26"/>
              </w:rPr>
              <w:t>4</w:t>
            </w:r>
          </w:p>
        </w:tc>
        <w:tc>
          <w:tcPr>
            <w:tcW w:w="1701" w:type="dxa"/>
          </w:tcPr>
          <w:p w:rsidRPr="1BF1EAEF" w:rsidR="004B386C" w:rsidP="004B386C" w:rsidRDefault="004B386C" w14:paraId="7F9AB351" w14:textId="145AB98A">
            <w:pPr>
              <w:rPr>
                <w:rFonts w:ascii="Calibri" w:hAnsi="Calibri" w:eastAsia="Calibri" w:cs="Calibri"/>
                <w:sz w:val="18"/>
                <w:szCs w:val="18"/>
              </w:rPr>
            </w:pPr>
            <w:r w:rsidRPr="1BF1EAEF">
              <w:rPr>
                <w:rFonts w:ascii="Calibri" w:hAnsi="Calibri" w:eastAsia="Calibri" w:cs="Calibri"/>
                <w:sz w:val="18"/>
                <w:szCs w:val="18"/>
              </w:rPr>
              <w:t>μ(scarso)=</w:t>
            </w:r>
          </w:p>
        </w:tc>
        <w:tc>
          <w:tcPr>
            <w:tcW w:w="1559" w:type="dxa"/>
          </w:tcPr>
          <w:p w:rsidR="004B386C" w:rsidP="004B386C" w:rsidRDefault="004B386C" w14:paraId="6CDE3617" w14:textId="355162C6">
            <w:pPr>
              <w:jc w:val="center"/>
              <w:rPr>
                <w:rFonts w:ascii="Calibri" w:hAnsi="Calibri" w:eastAsia="Calibri" w:cs="Calibri"/>
                <w:sz w:val="26"/>
                <w:szCs w:val="26"/>
              </w:rPr>
            </w:pPr>
            <w:r>
              <w:rPr>
                <w:rFonts w:ascii="Calibri" w:hAnsi="Calibri" w:eastAsia="Calibri" w:cs="Calibri"/>
                <w:sz w:val="26"/>
                <w:szCs w:val="26"/>
              </w:rPr>
              <w:t>0.5</w:t>
            </w:r>
          </w:p>
        </w:tc>
        <w:tc>
          <w:tcPr>
            <w:tcW w:w="1276" w:type="dxa"/>
          </w:tcPr>
          <w:p w:rsidRPr="004B386C" w:rsidR="004B386C" w:rsidP="004B386C" w:rsidRDefault="004B386C" w14:paraId="6B26A60D" w14:textId="77777777">
            <w:pPr>
              <w:rPr>
                <w:rFonts w:ascii="Calibri" w:hAnsi="Calibri" w:eastAsia="Calibri" w:cs="Calibri"/>
                <w:sz w:val="18"/>
                <w:szCs w:val="18"/>
              </w:rPr>
            </w:pPr>
            <w:r w:rsidRPr="004B386C">
              <w:rPr>
                <w:rFonts w:ascii="Calibri" w:hAnsi="Calibri" w:eastAsia="Calibri" w:cs="Calibri"/>
                <w:sz w:val="18"/>
                <w:szCs w:val="18"/>
              </w:rPr>
              <w:t>μ(medio)=</w:t>
            </w:r>
          </w:p>
          <w:p w:rsidRPr="1BF1EAEF" w:rsidR="004B386C" w:rsidP="004B386C" w:rsidRDefault="004B386C" w14:paraId="23CE0060" w14:textId="77777777">
            <w:pPr>
              <w:rPr>
                <w:rFonts w:ascii="Calibri" w:hAnsi="Calibri" w:eastAsia="Calibri" w:cs="Calibri"/>
                <w:sz w:val="18"/>
                <w:szCs w:val="18"/>
              </w:rPr>
            </w:pPr>
          </w:p>
        </w:tc>
        <w:tc>
          <w:tcPr>
            <w:tcW w:w="1559" w:type="dxa"/>
          </w:tcPr>
          <w:p w:rsidR="004B386C" w:rsidP="004B386C" w:rsidRDefault="004B386C" w14:paraId="30F12BA2" w14:textId="4AF15D02">
            <w:pPr>
              <w:rPr>
                <w:rFonts w:ascii="Calibri" w:hAnsi="Calibri" w:eastAsia="Calibri" w:cs="Calibri"/>
                <w:sz w:val="26"/>
                <w:szCs w:val="26"/>
              </w:rPr>
            </w:pPr>
            <w:r>
              <w:rPr>
                <w:rFonts w:ascii="Calibri" w:hAnsi="Calibri" w:eastAsia="Calibri" w:cs="Calibri"/>
                <w:sz w:val="26"/>
                <w:szCs w:val="26"/>
              </w:rPr>
              <w:t>0.5</w:t>
            </w:r>
          </w:p>
        </w:tc>
        <w:tc>
          <w:tcPr>
            <w:tcW w:w="2547" w:type="dxa"/>
          </w:tcPr>
          <w:p w:rsidR="004B386C" w:rsidP="004B386C" w:rsidRDefault="004B386C" w14:paraId="2F23A7A4" w14:textId="49972156">
            <w:pPr>
              <w:rPr>
                <w:rFonts w:ascii="Calibri" w:hAnsi="Calibri" w:eastAsia="Calibri" w:cs="Calibri"/>
                <w:sz w:val="26"/>
                <w:szCs w:val="26"/>
              </w:rPr>
            </w:pPr>
            <w:r>
              <w:rPr>
                <w:rFonts w:ascii="Calibri" w:hAnsi="Calibri" w:eastAsia="Calibri" w:cs="Calibri"/>
                <w:sz w:val="26"/>
                <w:szCs w:val="26"/>
              </w:rPr>
              <w:t>(2, 3.5, 4.5, 6)</w:t>
            </w:r>
          </w:p>
        </w:tc>
      </w:tr>
      <w:tr w:rsidR="1BF1EAEF" w:rsidTr="00382083" w14:paraId="6977DAEE" w14:textId="77777777">
        <w:trPr>
          <w:trHeight w:val="300"/>
        </w:trPr>
        <w:tc>
          <w:tcPr>
            <w:tcW w:w="988" w:type="dxa"/>
          </w:tcPr>
          <w:p w:rsidR="1BF1EAEF" w:rsidP="1BF1EAEF" w:rsidRDefault="1BF1EAEF" w14:paraId="426E77BB" w14:textId="79BB3A86">
            <w:pPr>
              <w:rPr>
                <w:rFonts w:ascii="Calibri" w:hAnsi="Calibri" w:eastAsia="Calibri" w:cs="Calibri"/>
                <w:sz w:val="26"/>
                <w:szCs w:val="26"/>
              </w:rPr>
            </w:pPr>
            <w:r w:rsidRPr="1BF1EAEF">
              <w:rPr>
                <w:rFonts w:ascii="Calibri" w:hAnsi="Calibri" w:eastAsia="Calibri" w:cs="Calibri"/>
                <w:sz w:val="26"/>
                <w:szCs w:val="26"/>
              </w:rPr>
              <w:t>6</w:t>
            </w:r>
          </w:p>
        </w:tc>
        <w:tc>
          <w:tcPr>
            <w:tcW w:w="1701" w:type="dxa"/>
          </w:tcPr>
          <w:p w:rsidR="1BF1EAEF" w:rsidP="1BF1EAEF" w:rsidRDefault="1BF1EAEF" w14:paraId="28092C82" w14:textId="284748D8">
            <w:pPr>
              <w:rPr>
                <w:rFonts w:ascii="Calibri" w:hAnsi="Calibri" w:eastAsia="Calibri" w:cs="Calibri"/>
                <w:sz w:val="18"/>
                <w:szCs w:val="18"/>
              </w:rPr>
            </w:pPr>
            <w:r w:rsidRPr="1BF1EAEF">
              <w:rPr>
                <w:rFonts w:ascii="Calibri" w:hAnsi="Calibri" w:eastAsia="Calibri" w:cs="Calibri"/>
                <w:sz w:val="18"/>
                <w:szCs w:val="18"/>
              </w:rPr>
              <w:t>μ(medio)=</w:t>
            </w:r>
          </w:p>
          <w:p w:rsidR="1BF1EAEF" w:rsidP="1BF1EAEF" w:rsidRDefault="1BF1EAEF" w14:paraId="755BC460" w14:textId="4587F885">
            <w:pPr>
              <w:rPr>
                <w:rFonts w:ascii="Calibri" w:hAnsi="Calibri" w:eastAsia="Calibri" w:cs="Calibri"/>
                <w:sz w:val="26"/>
                <w:szCs w:val="26"/>
              </w:rPr>
            </w:pPr>
          </w:p>
        </w:tc>
        <w:tc>
          <w:tcPr>
            <w:tcW w:w="1559" w:type="dxa"/>
          </w:tcPr>
          <w:p w:rsidR="1BF1EAEF" w:rsidP="1BF1EAEF" w:rsidRDefault="004B386C" w14:paraId="4C6026A8" w14:textId="1AF33BC6">
            <w:pPr>
              <w:rPr>
                <w:rFonts w:ascii="Calibri" w:hAnsi="Calibri" w:eastAsia="Calibri" w:cs="Calibri"/>
                <w:sz w:val="26"/>
                <w:szCs w:val="26"/>
              </w:rPr>
            </w:pPr>
            <w:r>
              <w:rPr>
                <w:rFonts w:ascii="Calibri" w:hAnsi="Calibri" w:eastAsia="Calibri" w:cs="Calibri"/>
                <w:sz w:val="26"/>
                <w:szCs w:val="26"/>
              </w:rPr>
              <w:t xml:space="preserve">        0.5</w:t>
            </w:r>
          </w:p>
        </w:tc>
        <w:tc>
          <w:tcPr>
            <w:tcW w:w="1276" w:type="dxa"/>
          </w:tcPr>
          <w:p w:rsidR="1BF1EAEF" w:rsidP="1BF1EAEF" w:rsidRDefault="1BF1EAEF" w14:paraId="29394EB7" w14:textId="0ED93AE8">
            <w:pPr>
              <w:rPr>
                <w:rFonts w:ascii="Calibri" w:hAnsi="Calibri" w:eastAsia="Calibri" w:cs="Calibri"/>
                <w:sz w:val="18"/>
                <w:szCs w:val="18"/>
              </w:rPr>
            </w:pPr>
            <w:r w:rsidRPr="1BF1EAEF">
              <w:rPr>
                <w:rFonts w:ascii="Calibri" w:hAnsi="Calibri" w:eastAsia="Calibri" w:cs="Calibri"/>
                <w:sz w:val="18"/>
                <w:szCs w:val="18"/>
              </w:rPr>
              <w:t>μ(buono)=</w:t>
            </w:r>
          </w:p>
          <w:p w:rsidR="1BF1EAEF" w:rsidP="1BF1EAEF" w:rsidRDefault="1BF1EAEF" w14:paraId="1295997F" w14:textId="1E2C55D9">
            <w:pPr>
              <w:rPr>
                <w:rFonts w:ascii="Calibri" w:hAnsi="Calibri" w:eastAsia="Calibri" w:cs="Calibri"/>
                <w:sz w:val="26"/>
                <w:szCs w:val="26"/>
              </w:rPr>
            </w:pPr>
          </w:p>
        </w:tc>
        <w:tc>
          <w:tcPr>
            <w:tcW w:w="1559" w:type="dxa"/>
          </w:tcPr>
          <w:p w:rsidR="1BF1EAEF" w:rsidP="1BF1EAEF" w:rsidRDefault="004B386C" w14:paraId="1158B18D" w14:textId="1898C4FF">
            <w:pPr>
              <w:rPr>
                <w:rFonts w:ascii="Calibri" w:hAnsi="Calibri" w:eastAsia="Calibri" w:cs="Calibri"/>
                <w:sz w:val="26"/>
                <w:szCs w:val="26"/>
              </w:rPr>
            </w:pPr>
            <w:r>
              <w:rPr>
                <w:rFonts w:ascii="Calibri" w:hAnsi="Calibri" w:eastAsia="Calibri" w:cs="Calibri"/>
                <w:sz w:val="26"/>
                <w:szCs w:val="26"/>
              </w:rPr>
              <w:t>0.5</w:t>
            </w:r>
          </w:p>
        </w:tc>
        <w:tc>
          <w:tcPr>
            <w:tcW w:w="2547" w:type="dxa"/>
          </w:tcPr>
          <w:p w:rsidR="1BF1EAEF" w:rsidP="1BF1EAEF" w:rsidRDefault="004B386C" w14:paraId="5A6CC90D" w14:textId="6961BA06">
            <w:pPr>
              <w:rPr>
                <w:rFonts w:ascii="Calibri" w:hAnsi="Calibri" w:eastAsia="Calibri" w:cs="Calibri"/>
                <w:sz w:val="26"/>
                <w:szCs w:val="26"/>
              </w:rPr>
            </w:pPr>
            <w:r>
              <w:rPr>
                <w:rFonts w:ascii="Calibri" w:hAnsi="Calibri" w:eastAsia="Calibri" w:cs="Calibri"/>
                <w:sz w:val="26"/>
                <w:szCs w:val="26"/>
              </w:rPr>
              <w:t>(4,</w:t>
            </w:r>
            <w:r w:rsidRPr="7BD45FDF" w:rsidR="1A0790CC">
              <w:rPr>
                <w:rFonts w:ascii="Calibri" w:hAnsi="Calibri" w:eastAsia="Calibri" w:cs="Calibri"/>
                <w:sz w:val="26"/>
                <w:szCs w:val="26"/>
              </w:rPr>
              <w:t xml:space="preserve"> </w:t>
            </w:r>
            <w:r>
              <w:rPr>
                <w:rFonts w:ascii="Calibri" w:hAnsi="Calibri" w:eastAsia="Calibri" w:cs="Calibri"/>
                <w:sz w:val="26"/>
                <w:szCs w:val="26"/>
              </w:rPr>
              <w:t>6,</w:t>
            </w:r>
            <w:r w:rsidRPr="7BD45FDF" w:rsidR="55A1EB26">
              <w:rPr>
                <w:rFonts w:ascii="Calibri" w:hAnsi="Calibri" w:eastAsia="Calibri" w:cs="Calibri"/>
                <w:sz w:val="26"/>
                <w:szCs w:val="26"/>
              </w:rPr>
              <w:t xml:space="preserve"> </w:t>
            </w:r>
            <w:r>
              <w:rPr>
                <w:rFonts w:ascii="Calibri" w:hAnsi="Calibri" w:eastAsia="Calibri" w:cs="Calibri"/>
                <w:sz w:val="26"/>
                <w:szCs w:val="26"/>
              </w:rPr>
              <w:t>6,</w:t>
            </w:r>
            <w:r w:rsidRPr="7BD45FDF" w:rsidR="55A1EB26">
              <w:rPr>
                <w:rFonts w:ascii="Calibri" w:hAnsi="Calibri" w:eastAsia="Calibri" w:cs="Calibri"/>
                <w:sz w:val="26"/>
                <w:szCs w:val="26"/>
              </w:rPr>
              <w:t xml:space="preserve"> </w:t>
            </w:r>
            <w:r>
              <w:rPr>
                <w:rFonts w:ascii="Calibri" w:hAnsi="Calibri" w:eastAsia="Calibri" w:cs="Calibri"/>
                <w:sz w:val="26"/>
                <w:szCs w:val="26"/>
              </w:rPr>
              <w:t>8)</w:t>
            </w:r>
          </w:p>
        </w:tc>
      </w:tr>
      <w:tr w:rsidR="1BF1EAEF" w:rsidTr="00382083" w14:paraId="68EAFBC3" w14:textId="77777777">
        <w:trPr>
          <w:trHeight w:val="300"/>
        </w:trPr>
        <w:tc>
          <w:tcPr>
            <w:tcW w:w="988" w:type="dxa"/>
          </w:tcPr>
          <w:p w:rsidR="1BF1EAEF" w:rsidP="1BF1EAEF" w:rsidRDefault="1BF1EAEF" w14:paraId="071071D3" w14:textId="09485976">
            <w:pPr>
              <w:rPr>
                <w:rFonts w:ascii="Calibri" w:hAnsi="Calibri" w:eastAsia="Calibri" w:cs="Calibri"/>
                <w:sz w:val="26"/>
                <w:szCs w:val="26"/>
              </w:rPr>
            </w:pPr>
            <w:r w:rsidRPr="1BF1EAEF">
              <w:rPr>
                <w:rFonts w:ascii="Calibri" w:hAnsi="Calibri" w:eastAsia="Calibri" w:cs="Calibri"/>
                <w:sz w:val="26"/>
                <w:szCs w:val="26"/>
              </w:rPr>
              <w:t>8</w:t>
            </w:r>
          </w:p>
        </w:tc>
        <w:tc>
          <w:tcPr>
            <w:tcW w:w="1701" w:type="dxa"/>
          </w:tcPr>
          <w:p w:rsidR="1BF1EAEF" w:rsidP="1BF1EAEF" w:rsidRDefault="1BF1EAEF" w14:paraId="25F0CD0E" w14:textId="1C6F3FB1">
            <w:pPr>
              <w:rPr>
                <w:rFonts w:ascii="Calibri" w:hAnsi="Calibri" w:eastAsia="Calibri" w:cs="Calibri"/>
                <w:sz w:val="18"/>
                <w:szCs w:val="18"/>
              </w:rPr>
            </w:pPr>
            <w:r w:rsidRPr="1BF1EAEF">
              <w:rPr>
                <w:rFonts w:ascii="Calibri" w:hAnsi="Calibri" w:eastAsia="Calibri" w:cs="Calibri"/>
                <w:sz w:val="18"/>
                <w:szCs w:val="18"/>
              </w:rPr>
              <w:t>μ(buono)=</w:t>
            </w:r>
          </w:p>
          <w:p w:rsidR="1BF1EAEF" w:rsidP="1BF1EAEF" w:rsidRDefault="1BF1EAEF" w14:paraId="15737BC9" w14:textId="71CCB21C">
            <w:pPr>
              <w:rPr>
                <w:rFonts w:ascii="Calibri" w:hAnsi="Calibri" w:eastAsia="Calibri" w:cs="Calibri"/>
                <w:sz w:val="26"/>
                <w:szCs w:val="26"/>
              </w:rPr>
            </w:pPr>
          </w:p>
        </w:tc>
        <w:tc>
          <w:tcPr>
            <w:tcW w:w="1559" w:type="dxa"/>
          </w:tcPr>
          <w:p w:rsidR="1BF1EAEF" w:rsidP="3309A262" w:rsidRDefault="004B386C" w14:paraId="1DB94C09" w14:textId="1D103253">
            <w:pPr>
              <w:jc w:val="center"/>
              <w:rPr>
                <w:rFonts w:ascii="Calibri" w:hAnsi="Calibri" w:eastAsia="Calibri" w:cs="Calibri"/>
                <w:sz w:val="26"/>
                <w:szCs w:val="26"/>
              </w:rPr>
            </w:pPr>
            <w:r>
              <w:rPr>
                <w:rFonts w:ascii="Calibri" w:hAnsi="Calibri" w:eastAsia="Calibri" w:cs="Calibri"/>
                <w:sz w:val="26"/>
                <w:szCs w:val="26"/>
              </w:rPr>
              <w:t>0.5</w:t>
            </w:r>
          </w:p>
        </w:tc>
        <w:tc>
          <w:tcPr>
            <w:tcW w:w="1276" w:type="dxa"/>
          </w:tcPr>
          <w:p w:rsidR="1BF1EAEF" w:rsidP="1BF1EAEF" w:rsidRDefault="1BF1EAEF" w14:paraId="36EC5AA3" w14:textId="08EB7B54">
            <w:pPr>
              <w:rPr>
                <w:rFonts w:ascii="Calibri" w:hAnsi="Calibri" w:eastAsia="Calibri" w:cs="Calibri"/>
                <w:sz w:val="18"/>
                <w:szCs w:val="18"/>
              </w:rPr>
            </w:pPr>
            <w:r w:rsidRPr="1BF1EAEF">
              <w:rPr>
                <w:rFonts w:ascii="Calibri" w:hAnsi="Calibri" w:eastAsia="Calibri" w:cs="Calibri"/>
                <w:sz w:val="18"/>
                <w:szCs w:val="18"/>
              </w:rPr>
              <w:t>μ(ottimo)=</w:t>
            </w:r>
          </w:p>
          <w:p w:rsidR="1BF1EAEF" w:rsidP="1BF1EAEF" w:rsidRDefault="1BF1EAEF" w14:paraId="6B725725" w14:textId="066E08E5">
            <w:pPr>
              <w:rPr>
                <w:rFonts w:ascii="Calibri" w:hAnsi="Calibri" w:eastAsia="Calibri" w:cs="Calibri"/>
                <w:sz w:val="26"/>
                <w:szCs w:val="26"/>
              </w:rPr>
            </w:pPr>
          </w:p>
        </w:tc>
        <w:tc>
          <w:tcPr>
            <w:tcW w:w="1559" w:type="dxa"/>
          </w:tcPr>
          <w:p w:rsidR="1BF1EAEF" w:rsidP="1BF1EAEF" w:rsidRDefault="004B386C" w14:paraId="382517EB" w14:textId="0EC45761">
            <w:pPr>
              <w:rPr>
                <w:rFonts w:ascii="Calibri" w:hAnsi="Calibri" w:eastAsia="Calibri" w:cs="Calibri"/>
                <w:sz w:val="26"/>
                <w:szCs w:val="26"/>
              </w:rPr>
            </w:pPr>
            <w:r>
              <w:rPr>
                <w:rFonts w:ascii="Calibri" w:hAnsi="Calibri" w:eastAsia="Calibri" w:cs="Calibri"/>
                <w:sz w:val="26"/>
                <w:szCs w:val="26"/>
              </w:rPr>
              <w:t>0.5</w:t>
            </w:r>
          </w:p>
        </w:tc>
        <w:tc>
          <w:tcPr>
            <w:tcW w:w="2547" w:type="dxa"/>
          </w:tcPr>
          <w:p w:rsidR="1BF1EAEF" w:rsidP="1BF1EAEF" w:rsidRDefault="004B386C" w14:paraId="5FDEDFE7" w14:textId="35812F82">
            <w:pPr>
              <w:rPr>
                <w:rFonts w:ascii="Calibri" w:hAnsi="Calibri" w:eastAsia="Calibri" w:cs="Calibri"/>
                <w:sz w:val="26"/>
                <w:szCs w:val="26"/>
              </w:rPr>
            </w:pPr>
            <w:r>
              <w:rPr>
                <w:rFonts w:ascii="Calibri" w:hAnsi="Calibri" w:eastAsia="Calibri" w:cs="Calibri"/>
                <w:sz w:val="26"/>
                <w:szCs w:val="26"/>
              </w:rPr>
              <w:t>(6, 8, 8.5, 9.5)</w:t>
            </w:r>
          </w:p>
        </w:tc>
      </w:tr>
    </w:tbl>
    <w:p w:rsidR="00DF4E21" w:rsidP="1BF1EAEF" w:rsidRDefault="00DF4E21" w14:paraId="27DEB2CF" w14:textId="5F1145D5">
      <w:pPr>
        <w:spacing w:before="240" w:after="240"/>
        <w:rPr>
          <w:rFonts w:ascii="Calibri" w:hAnsi="Calibri" w:eastAsia="Calibri" w:cs="Calibri"/>
          <w:sz w:val="26"/>
          <w:szCs w:val="26"/>
        </w:rPr>
      </w:pPr>
    </w:p>
    <w:tbl>
      <w:tblPr>
        <w:tblStyle w:val="Grigliatabella"/>
        <w:tblW w:w="0" w:type="auto"/>
        <w:tblLayout w:type="fixed"/>
        <w:tblLook w:val="06A0" w:firstRow="1" w:lastRow="0" w:firstColumn="1" w:lastColumn="0" w:noHBand="1" w:noVBand="1"/>
      </w:tblPr>
      <w:tblGrid>
        <w:gridCol w:w="4815"/>
        <w:gridCol w:w="4815"/>
      </w:tblGrid>
      <w:tr w:rsidR="1BF1EAEF" w:rsidTr="1BF1EAEF" w14:paraId="343F2A76" w14:textId="77777777">
        <w:trPr>
          <w:trHeight w:val="300"/>
        </w:trPr>
        <w:tc>
          <w:tcPr>
            <w:tcW w:w="4815" w:type="dxa"/>
          </w:tcPr>
          <w:p w:rsidR="1BF1EAEF" w:rsidP="1BF1EAEF" w:rsidRDefault="1BF1EAEF" w14:paraId="4150F31C" w14:textId="0EA6A900">
            <w:pPr>
              <w:rPr>
                <w:rFonts w:ascii="Calibri" w:hAnsi="Calibri" w:eastAsia="Calibri" w:cs="Calibri"/>
                <w:sz w:val="26"/>
                <w:szCs w:val="26"/>
              </w:rPr>
            </w:pPr>
            <w:r w:rsidRPr="1BF1EAEF">
              <w:rPr>
                <w:rFonts w:ascii="Calibri" w:hAnsi="Calibri" w:eastAsia="Calibri" w:cs="Calibri"/>
                <w:sz w:val="26"/>
                <w:szCs w:val="26"/>
              </w:rPr>
              <w:t xml:space="preserve">Numero </w:t>
            </w:r>
            <w:r w:rsidRPr="3309A262" w:rsidR="7355021D">
              <w:rPr>
                <w:rFonts w:ascii="Calibri" w:hAnsi="Calibri" w:eastAsia="Calibri" w:cs="Calibri"/>
                <w:sz w:val="26"/>
                <w:szCs w:val="26"/>
              </w:rPr>
              <w:t>(voto)</w:t>
            </w:r>
            <w:r w:rsidRPr="3309A262" w:rsidR="382A7DF9">
              <w:rPr>
                <w:rFonts w:ascii="Calibri" w:hAnsi="Calibri" w:eastAsia="Calibri" w:cs="Calibri"/>
                <w:sz w:val="26"/>
                <w:szCs w:val="26"/>
              </w:rPr>
              <w:t xml:space="preserve"> </w:t>
            </w:r>
            <w:r w:rsidRPr="1BF1EAEF">
              <w:rPr>
                <w:rFonts w:ascii="Calibri" w:hAnsi="Calibri" w:eastAsia="Calibri" w:cs="Calibri"/>
                <w:sz w:val="26"/>
                <w:szCs w:val="26"/>
              </w:rPr>
              <w:t>risultante dal sondaggio</w:t>
            </w:r>
          </w:p>
        </w:tc>
        <w:tc>
          <w:tcPr>
            <w:tcW w:w="4815" w:type="dxa"/>
          </w:tcPr>
          <w:p w:rsidR="1BF1EAEF" w:rsidP="1BF1EAEF" w:rsidRDefault="1BF1EAEF" w14:paraId="2EB78C26" w14:textId="6F5AF23F">
            <w:pPr>
              <w:rPr>
                <w:rFonts w:ascii="Calibri" w:hAnsi="Calibri" w:eastAsia="Calibri" w:cs="Calibri"/>
                <w:sz w:val="26"/>
                <w:szCs w:val="26"/>
              </w:rPr>
            </w:pPr>
            <w:r w:rsidRPr="1BF1EAEF">
              <w:rPr>
                <w:rFonts w:ascii="Calibri" w:hAnsi="Calibri" w:eastAsia="Calibri" w:cs="Calibri"/>
                <w:sz w:val="26"/>
                <w:szCs w:val="26"/>
              </w:rPr>
              <w:t>Numero Fuzzy</w:t>
            </w:r>
          </w:p>
        </w:tc>
      </w:tr>
      <w:tr w:rsidR="1BF1EAEF" w:rsidTr="1BF1EAEF" w14:paraId="06CDC333" w14:textId="77777777">
        <w:trPr>
          <w:trHeight w:val="300"/>
        </w:trPr>
        <w:tc>
          <w:tcPr>
            <w:tcW w:w="4815" w:type="dxa"/>
          </w:tcPr>
          <w:p w:rsidR="1BF1EAEF" w:rsidP="1BF1EAEF" w:rsidRDefault="1BF1EAEF" w14:paraId="22684A32" w14:textId="1889559F">
            <w:pPr>
              <w:rPr>
                <w:rFonts w:ascii="Calibri" w:hAnsi="Calibri" w:eastAsia="Calibri" w:cs="Calibri"/>
                <w:sz w:val="26"/>
                <w:szCs w:val="26"/>
              </w:rPr>
            </w:pPr>
            <w:r w:rsidRPr="1BF1EAEF">
              <w:rPr>
                <w:rFonts w:ascii="Calibri" w:hAnsi="Calibri" w:eastAsia="Calibri" w:cs="Calibri"/>
                <w:sz w:val="26"/>
                <w:szCs w:val="26"/>
              </w:rPr>
              <w:t>0</w:t>
            </w:r>
          </w:p>
        </w:tc>
        <w:tc>
          <w:tcPr>
            <w:tcW w:w="4815" w:type="dxa"/>
          </w:tcPr>
          <w:p w:rsidR="1BF1EAEF" w:rsidP="1BF1EAEF" w:rsidRDefault="1BF1EAEF" w14:paraId="73A28183" w14:textId="20D8A14C">
            <w:pPr>
              <w:rPr>
                <w:rFonts w:ascii="Calibri" w:hAnsi="Calibri" w:eastAsia="Calibri" w:cs="Calibri"/>
                <w:sz w:val="26"/>
                <w:szCs w:val="26"/>
              </w:rPr>
            </w:pPr>
            <w:r w:rsidRPr="1BF1EAEF">
              <w:rPr>
                <w:rFonts w:ascii="Calibri" w:hAnsi="Calibri" w:eastAsia="Calibri" w:cs="Calibri"/>
                <w:sz w:val="26"/>
                <w:szCs w:val="26"/>
              </w:rPr>
              <w:t>(0,0,1,3)</w:t>
            </w:r>
          </w:p>
        </w:tc>
      </w:tr>
      <w:tr w:rsidR="1BF1EAEF" w:rsidTr="1BF1EAEF" w14:paraId="43087607" w14:textId="77777777">
        <w:trPr>
          <w:trHeight w:val="300"/>
        </w:trPr>
        <w:tc>
          <w:tcPr>
            <w:tcW w:w="4815" w:type="dxa"/>
          </w:tcPr>
          <w:p w:rsidR="1BF1EAEF" w:rsidP="1BF1EAEF" w:rsidRDefault="1BF1EAEF" w14:paraId="0A9BBBCE" w14:textId="479148C1">
            <w:pPr>
              <w:rPr>
                <w:rFonts w:ascii="Calibri" w:hAnsi="Calibri" w:eastAsia="Calibri" w:cs="Calibri"/>
                <w:sz w:val="26"/>
                <w:szCs w:val="26"/>
              </w:rPr>
            </w:pPr>
            <w:r w:rsidRPr="1BF1EAEF">
              <w:rPr>
                <w:rFonts w:ascii="Calibri" w:hAnsi="Calibri" w:eastAsia="Calibri" w:cs="Calibri"/>
                <w:sz w:val="26"/>
                <w:szCs w:val="26"/>
              </w:rPr>
              <w:t>1</w:t>
            </w:r>
          </w:p>
        </w:tc>
        <w:tc>
          <w:tcPr>
            <w:tcW w:w="4815" w:type="dxa"/>
          </w:tcPr>
          <w:p w:rsidR="1BF1EAEF" w:rsidP="1BF1EAEF" w:rsidRDefault="1BF1EAEF" w14:paraId="5B4C7584" w14:textId="16A68700">
            <w:pPr>
              <w:rPr>
                <w:rFonts w:ascii="Calibri" w:hAnsi="Calibri" w:eastAsia="Calibri" w:cs="Calibri"/>
                <w:sz w:val="26"/>
                <w:szCs w:val="26"/>
              </w:rPr>
            </w:pPr>
            <w:r w:rsidRPr="1BF1EAEF">
              <w:rPr>
                <w:rFonts w:ascii="Calibri" w:hAnsi="Calibri" w:eastAsia="Calibri" w:cs="Calibri"/>
                <w:sz w:val="26"/>
                <w:szCs w:val="26"/>
              </w:rPr>
              <w:t>(0,0,1,3)</w:t>
            </w:r>
          </w:p>
        </w:tc>
      </w:tr>
      <w:tr w:rsidR="1BF1EAEF" w:rsidTr="1BF1EAEF" w14:paraId="378C82F0" w14:textId="77777777">
        <w:trPr>
          <w:trHeight w:val="300"/>
        </w:trPr>
        <w:tc>
          <w:tcPr>
            <w:tcW w:w="4815" w:type="dxa"/>
          </w:tcPr>
          <w:p w:rsidR="1BF1EAEF" w:rsidP="1BF1EAEF" w:rsidRDefault="1BF1EAEF" w14:paraId="35ED51B8" w14:textId="0958189B">
            <w:pPr>
              <w:rPr>
                <w:rFonts w:ascii="Calibri" w:hAnsi="Calibri" w:eastAsia="Calibri" w:cs="Calibri"/>
                <w:sz w:val="26"/>
                <w:szCs w:val="26"/>
              </w:rPr>
            </w:pPr>
            <w:r w:rsidRPr="1BF1EAEF">
              <w:rPr>
                <w:rFonts w:ascii="Calibri" w:hAnsi="Calibri" w:eastAsia="Calibri" w:cs="Calibri"/>
                <w:sz w:val="26"/>
                <w:szCs w:val="26"/>
              </w:rPr>
              <w:t>2</w:t>
            </w:r>
          </w:p>
        </w:tc>
        <w:tc>
          <w:tcPr>
            <w:tcW w:w="4815" w:type="dxa"/>
          </w:tcPr>
          <w:p w:rsidR="1BF1EAEF" w:rsidP="1BF1EAEF" w:rsidRDefault="7C510CF3" w14:paraId="64B9E9C9" w14:textId="211ADF03">
            <w:pPr>
              <w:rPr>
                <w:rFonts w:ascii="Calibri" w:hAnsi="Calibri" w:eastAsia="Calibri" w:cs="Calibri"/>
                <w:sz w:val="26"/>
                <w:szCs w:val="26"/>
              </w:rPr>
            </w:pPr>
            <w:r w:rsidRPr="1FC9F9F1">
              <w:rPr>
                <w:rFonts w:ascii="Calibri" w:hAnsi="Calibri" w:eastAsia="Calibri" w:cs="Calibri"/>
                <w:sz w:val="26"/>
                <w:szCs w:val="26"/>
              </w:rPr>
              <w:t>(0.5, 1, 2.5, 4)</w:t>
            </w:r>
          </w:p>
        </w:tc>
      </w:tr>
      <w:tr w:rsidR="1BF1EAEF" w:rsidTr="1BF1EAEF" w14:paraId="0AAE36C1" w14:textId="77777777">
        <w:trPr>
          <w:trHeight w:val="300"/>
        </w:trPr>
        <w:tc>
          <w:tcPr>
            <w:tcW w:w="4815" w:type="dxa"/>
          </w:tcPr>
          <w:p w:rsidR="1BF1EAEF" w:rsidP="1BF1EAEF" w:rsidRDefault="1BF1EAEF" w14:paraId="753E45B6" w14:textId="3C7E460B">
            <w:pPr>
              <w:rPr>
                <w:rFonts w:ascii="Calibri" w:hAnsi="Calibri" w:eastAsia="Calibri" w:cs="Calibri"/>
                <w:sz w:val="26"/>
                <w:szCs w:val="26"/>
              </w:rPr>
            </w:pPr>
            <w:r w:rsidRPr="1BF1EAEF">
              <w:rPr>
                <w:rFonts w:ascii="Calibri" w:hAnsi="Calibri" w:eastAsia="Calibri" w:cs="Calibri"/>
                <w:sz w:val="26"/>
                <w:szCs w:val="26"/>
              </w:rPr>
              <w:t>3</w:t>
            </w:r>
          </w:p>
        </w:tc>
        <w:tc>
          <w:tcPr>
            <w:tcW w:w="4815" w:type="dxa"/>
          </w:tcPr>
          <w:p w:rsidR="1BF1EAEF" w:rsidP="1BF1EAEF" w:rsidRDefault="1BF1EAEF" w14:paraId="6C7EA7D7" w14:textId="5BCC32C3">
            <w:pPr>
              <w:rPr>
                <w:rFonts w:ascii="Calibri" w:hAnsi="Calibri" w:eastAsia="Calibri" w:cs="Calibri"/>
                <w:sz w:val="26"/>
                <w:szCs w:val="26"/>
              </w:rPr>
            </w:pPr>
            <w:r w:rsidRPr="1BF1EAEF">
              <w:rPr>
                <w:rFonts w:ascii="Calibri" w:hAnsi="Calibri" w:eastAsia="Calibri" w:cs="Calibri"/>
                <w:sz w:val="26"/>
                <w:szCs w:val="26"/>
              </w:rPr>
              <w:t>(1,2,4,5)</w:t>
            </w:r>
          </w:p>
        </w:tc>
      </w:tr>
      <w:tr w:rsidR="1BF1EAEF" w:rsidTr="1BF1EAEF" w14:paraId="74351923" w14:textId="77777777">
        <w:trPr>
          <w:trHeight w:val="300"/>
        </w:trPr>
        <w:tc>
          <w:tcPr>
            <w:tcW w:w="4815" w:type="dxa"/>
          </w:tcPr>
          <w:p w:rsidR="1BF1EAEF" w:rsidP="1BF1EAEF" w:rsidRDefault="1BF1EAEF" w14:paraId="7EBD0090" w14:textId="2F222057">
            <w:pPr>
              <w:rPr>
                <w:rFonts w:ascii="Calibri" w:hAnsi="Calibri" w:eastAsia="Calibri" w:cs="Calibri"/>
                <w:sz w:val="26"/>
                <w:szCs w:val="26"/>
              </w:rPr>
            </w:pPr>
            <w:r w:rsidRPr="1BF1EAEF">
              <w:rPr>
                <w:rFonts w:ascii="Calibri" w:hAnsi="Calibri" w:eastAsia="Calibri" w:cs="Calibri"/>
                <w:sz w:val="26"/>
                <w:szCs w:val="26"/>
              </w:rPr>
              <w:t>4</w:t>
            </w:r>
          </w:p>
        </w:tc>
        <w:tc>
          <w:tcPr>
            <w:tcW w:w="4815" w:type="dxa"/>
          </w:tcPr>
          <w:p w:rsidR="1BF1EAEF" w:rsidP="1BF1EAEF" w:rsidRDefault="5E3277EA" w14:paraId="2A6CF0FC" w14:textId="0D71D778">
            <w:pPr>
              <w:rPr>
                <w:rFonts w:ascii="Calibri" w:hAnsi="Calibri" w:eastAsia="Calibri" w:cs="Calibri"/>
                <w:sz w:val="26"/>
                <w:szCs w:val="26"/>
              </w:rPr>
            </w:pPr>
            <w:r w:rsidRPr="5B2C3B34">
              <w:rPr>
                <w:rFonts w:ascii="Calibri" w:hAnsi="Calibri" w:eastAsia="Calibri" w:cs="Calibri"/>
                <w:sz w:val="26"/>
                <w:szCs w:val="26"/>
              </w:rPr>
              <w:t>(2,3.5,4.5,6)</w:t>
            </w:r>
          </w:p>
        </w:tc>
      </w:tr>
      <w:tr w:rsidR="1BF1EAEF" w:rsidTr="1BF1EAEF" w14:paraId="16CCF16A" w14:textId="77777777">
        <w:trPr>
          <w:trHeight w:val="300"/>
        </w:trPr>
        <w:tc>
          <w:tcPr>
            <w:tcW w:w="4815" w:type="dxa"/>
          </w:tcPr>
          <w:p w:rsidR="1BF1EAEF" w:rsidP="1BF1EAEF" w:rsidRDefault="1BF1EAEF" w14:paraId="34063476" w14:textId="12E71501">
            <w:pPr>
              <w:rPr>
                <w:rFonts w:ascii="Calibri" w:hAnsi="Calibri" w:eastAsia="Calibri" w:cs="Calibri"/>
                <w:sz w:val="26"/>
                <w:szCs w:val="26"/>
              </w:rPr>
            </w:pPr>
            <w:r w:rsidRPr="1BF1EAEF">
              <w:rPr>
                <w:rFonts w:ascii="Calibri" w:hAnsi="Calibri" w:eastAsia="Calibri" w:cs="Calibri"/>
                <w:sz w:val="26"/>
                <w:szCs w:val="26"/>
              </w:rPr>
              <w:t>5</w:t>
            </w:r>
          </w:p>
        </w:tc>
        <w:tc>
          <w:tcPr>
            <w:tcW w:w="4815" w:type="dxa"/>
          </w:tcPr>
          <w:p w:rsidR="1BF1EAEF" w:rsidP="1BF1EAEF" w:rsidRDefault="1BF1EAEF" w14:paraId="5E65A0C1" w14:textId="3068F2CA">
            <w:pPr>
              <w:rPr>
                <w:rFonts w:ascii="Calibri" w:hAnsi="Calibri" w:eastAsia="Calibri" w:cs="Calibri"/>
                <w:sz w:val="26"/>
                <w:szCs w:val="26"/>
              </w:rPr>
            </w:pPr>
            <w:r w:rsidRPr="1BF1EAEF">
              <w:rPr>
                <w:rFonts w:ascii="Calibri" w:hAnsi="Calibri" w:eastAsia="Calibri" w:cs="Calibri"/>
                <w:sz w:val="26"/>
                <w:szCs w:val="26"/>
              </w:rPr>
              <w:t>(3,5,5,7)</w:t>
            </w:r>
          </w:p>
        </w:tc>
      </w:tr>
      <w:tr w:rsidR="1BF1EAEF" w:rsidTr="1BF1EAEF" w14:paraId="47CD0FCB" w14:textId="77777777">
        <w:trPr>
          <w:trHeight w:val="300"/>
        </w:trPr>
        <w:tc>
          <w:tcPr>
            <w:tcW w:w="4815" w:type="dxa"/>
          </w:tcPr>
          <w:p w:rsidR="1BF1EAEF" w:rsidP="1BF1EAEF" w:rsidRDefault="1BF1EAEF" w14:paraId="329FB4CC" w14:textId="4EA72B53">
            <w:pPr>
              <w:rPr>
                <w:rFonts w:ascii="Calibri" w:hAnsi="Calibri" w:eastAsia="Calibri" w:cs="Calibri"/>
                <w:sz w:val="26"/>
                <w:szCs w:val="26"/>
              </w:rPr>
            </w:pPr>
            <w:r w:rsidRPr="1BF1EAEF">
              <w:rPr>
                <w:rFonts w:ascii="Calibri" w:hAnsi="Calibri" w:eastAsia="Calibri" w:cs="Calibri"/>
                <w:sz w:val="26"/>
                <w:szCs w:val="26"/>
              </w:rPr>
              <w:t>6</w:t>
            </w:r>
          </w:p>
        </w:tc>
        <w:tc>
          <w:tcPr>
            <w:tcW w:w="4815" w:type="dxa"/>
          </w:tcPr>
          <w:p w:rsidR="1BF1EAEF" w:rsidP="1BF1EAEF" w:rsidRDefault="40FA6190" w14:paraId="60EA29DC" w14:textId="66871866">
            <w:pPr>
              <w:rPr>
                <w:rFonts w:ascii="Calibri" w:hAnsi="Calibri" w:eastAsia="Calibri" w:cs="Calibri"/>
                <w:sz w:val="26"/>
                <w:szCs w:val="26"/>
              </w:rPr>
            </w:pPr>
            <w:r w:rsidRPr="092F2CAB">
              <w:rPr>
                <w:rFonts w:ascii="Calibri" w:hAnsi="Calibri" w:eastAsia="Calibri" w:cs="Calibri"/>
                <w:sz w:val="26"/>
                <w:szCs w:val="26"/>
              </w:rPr>
              <w:t>(4,6,</w:t>
            </w:r>
            <w:r w:rsidRPr="6DE22E22">
              <w:rPr>
                <w:rFonts w:ascii="Calibri" w:hAnsi="Calibri" w:eastAsia="Calibri" w:cs="Calibri"/>
                <w:sz w:val="26"/>
                <w:szCs w:val="26"/>
              </w:rPr>
              <w:t>6,8)</w:t>
            </w:r>
          </w:p>
        </w:tc>
      </w:tr>
      <w:tr w:rsidR="1BF1EAEF" w:rsidTr="1BF1EAEF" w14:paraId="705F8511" w14:textId="77777777">
        <w:trPr>
          <w:trHeight w:val="300"/>
        </w:trPr>
        <w:tc>
          <w:tcPr>
            <w:tcW w:w="4815" w:type="dxa"/>
          </w:tcPr>
          <w:p w:rsidR="1BF1EAEF" w:rsidP="1BF1EAEF" w:rsidRDefault="1BF1EAEF" w14:paraId="51637245" w14:textId="58B16F7F">
            <w:pPr>
              <w:rPr>
                <w:rFonts w:ascii="Calibri" w:hAnsi="Calibri" w:eastAsia="Calibri" w:cs="Calibri"/>
                <w:sz w:val="26"/>
                <w:szCs w:val="26"/>
              </w:rPr>
            </w:pPr>
            <w:r w:rsidRPr="1BF1EAEF">
              <w:rPr>
                <w:rFonts w:ascii="Calibri" w:hAnsi="Calibri" w:eastAsia="Calibri" w:cs="Calibri"/>
                <w:sz w:val="26"/>
                <w:szCs w:val="26"/>
              </w:rPr>
              <w:t>7</w:t>
            </w:r>
          </w:p>
        </w:tc>
        <w:tc>
          <w:tcPr>
            <w:tcW w:w="4815" w:type="dxa"/>
          </w:tcPr>
          <w:p w:rsidR="1BF1EAEF" w:rsidP="1BF1EAEF" w:rsidRDefault="1BF1EAEF" w14:paraId="31D62945" w14:textId="24E57819">
            <w:pPr>
              <w:rPr>
                <w:rFonts w:ascii="Calibri" w:hAnsi="Calibri" w:eastAsia="Calibri" w:cs="Calibri"/>
                <w:sz w:val="26"/>
                <w:szCs w:val="26"/>
              </w:rPr>
            </w:pPr>
            <w:r w:rsidRPr="1BF1EAEF">
              <w:rPr>
                <w:rFonts w:ascii="Calibri" w:hAnsi="Calibri" w:eastAsia="Calibri" w:cs="Calibri"/>
                <w:sz w:val="26"/>
                <w:szCs w:val="26"/>
              </w:rPr>
              <w:t>(5,7,7,9)</w:t>
            </w:r>
          </w:p>
        </w:tc>
      </w:tr>
      <w:tr w:rsidR="1BF1EAEF" w:rsidTr="1BF1EAEF" w14:paraId="6D8973A6" w14:textId="77777777">
        <w:trPr>
          <w:trHeight w:val="300"/>
        </w:trPr>
        <w:tc>
          <w:tcPr>
            <w:tcW w:w="4815" w:type="dxa"/>
          </w:tcPr>
          <w:p w:rsidR="1BF1EAEF" w:rsidP="1BF1EAEF" w:rsidRDefault="1BF1EAEF" w14:paraId="5FC8843F" w14:textId="0C126141">
            <w:pPr>
              <w:rPr>
                <w:rFonts w:ascii="Calibri" w:hAnsi="Calibri" w:eastAsia="Calibri" w:cs="Calibri"/>
                <w:sz w:val="26"/>
                <w:szCs w:val="26"/>
              </w:rPr>
            </w:pPr>
            <w:r w:rsidRPr="1BF1EAEF">
              <w:rPr>
                <w:rFonts w:ascii="Calibri" w:hAnsi="Calibri" w:eastAsia="Calibri" w:cs="Calibri"/>
                <w:sz w:val="26"/>
                <w:szCs w:val="26"/>
              </w:rPr>
              <w:t>8</w:t>
            </w:r>
          </w:p>
        </w:tc>
        <w:tc>
          <w:tcPr>
            <w:tcW w:w="4815" w:type="dxa"/>
          </w:tcPr>
          <w:p w:rsidR="1BF1EAEF" w:rsidP="1BF1EAEF" w:rsidRDefault="39616EF8" w14:paraId="4224E377" w14:textId="1FB539BF">
            <w:pPr>
              <w:rPr>
                <w:rFonts w:ascii="Calibri" w:hAnsi="Calibri" w:eastAsia="Calibri" w:cs="Calibri"/>
                <w:sz w:val="26"/>
                <w:szCs w:val="26"/>
              </w:rPr>
            </w:pPr>
            <w:r w:rsidRPr="6605976F">
              <w:rPr>
                <w:rFonts w:ascii="Calibri" w:hAnsi="Calibri" w:eastAsia="Calibri" w:cs="Calibri"/>
                <w:sz w:val="26"/>
                <w:szCs w:val="26"/>
              </w:rPr>
              <w:t>(6, 8, 8.5</w:t>
            </w:r>
            <w:r w:rsidRPr="3E41C13F">
              <w:rPr>
                <w:rFonts w:ascii="Calibri" w:hAnsi="Calibri" w:eastAsia="Calibri" w:cs="Calibri"/>
                <w:sz w:val="26"/>
                <w:szCs w:val="26"/>
              </w:rPr>
              <w:t>,</w:t>
            </w:r>
            <w:r w:rsidRPr="741B6138">
              <w:rPr>
                <w:rFonts w:ascii="Calibri" w:hAnsi="Calibri" w:eastAsia="Calibri" w:cs="Calibri"/>
                <w:sz w:val="26"/>
                <w:szCs w:val="26"/>
              </w:rPr>
              <w:t xml:space="preserve"> 9.5)</w:t>
            </w:r>
          </w:p>
        </w:tc>
      </w:tr>
      <w:tr w:rsidR="1BF1EAEF" w:rsidTr="1BF1EAEF" w14:paraId="49E69FF1" w14:textId="77777777">
        <w:trPr>
          <w:trHeight w:val="300"/>
        </w:trPr>
        <w:tc>
          <w:tcPr>
            <w:tcW w:w="4815" w:type="dxa"/>
          </w:tcPr>
          <w:p w:rsidR="1BF1EAEF" w:rsidP="1BF1EAEF" w:rsidRDefault="1BF1EAEF" w14:paraId="3913880B" w14:textId="1767DBF5">
            <w:pPr>
              <w:rPr>
                <w:rFonts w:ascii="Calibri" w:hAnsi="Calibri" w:eastAsia="Calibri" w:cs="Calibri"/>
                <w:sz w:val="26"/>
                <w:szCs w:val="26"/>
              </w:rPr>
            </w:pPr>
            <w:r w:rsidRPr="1BF1EAEF">
              <w:rPr>
                <w:rFonts w:ascii="Calibri" w:hAnsi="Calibri" w:eastAsia="Calibri" w:cs="Calibri"/>
                <w:sz w:val="26"/>
                <w:szCs w:val="26"/>
              </w:rPr>
              <w:t>9</w:t>
            </w:r>
          </w:p>
        </w:tc>
        <w:tc>
          <w:tcPr>
            <w:tcW w:w="4815" w:type="dxa"/>
          </w:tcPr>
          <w:p w:rsidR="1BF1EAEF" w:rsidP="1BF1EAEF" w:rsidRDefault="1BF1EAEF" w14:paraId="549125BB" w14:textId="3E9DB4B4">
            <w:pPr>
              <w:rPr>
                <w:rFonts w:ascii="Calibri" w:hAnsi="Calibri" w:eastAsia="Calibri" w:cs="Calibri"/>
                <w:sz w:val="26"/>
                <w:szCs w:val="26"/>
              </w:rPr>
            </w:pPr>
            <w:r w:rsidRPr="1BF1EAEF">
              <w:rPr>
                <w:rFonts w:ascii="Calibri" w:hAnsi="Calibri" w:eastAsia="Calibri" w:cs="Calibri"/>
                <w:sz w:val="26"/>
                <w:szCs w:val="26"/>
              </w:rPr>
              <w:t>(7,9,10,10)</w:t>
            </w:r>
          </w:p>
        </w:tc>
      </w:tr>
      <w:tr w:rsidR="1BF1EAEF" w:rsidTr="1BF1EAEF" w14:paraId="6C3D7F9E" w14:textId="77777777">
        <w:trPr>
          <w:trHeight w:val="300"/>
        </w:trPr>
        <w:tc>
          <w:tcPr>
            <w:tcW w:w="4815" w:type="dxa"/>
          </w:tcPr>
          <w:p w:rsidR="1BF1EAEF" w:rsidP="1BF1EAEF" w:rsidRDefault="1BF1EAEF" w14:paraId="259633EB" w14:textId="06776C55">
            <w:pPr>
              <w:rPr>
                <w:rFonts w:ascii="Calibri" w:hAnsi="Calibri" w:eastAsia="Calibri" w:cs="Calibri"/>
                <w:sz w:val="26"/>
                <w:szCs w:val="26"/>
              </w:rPr>
            </w:pPr>
            <w:r w:rsidRPr="1BF1EAEF">
              <w:rPr>
                <w:rFonts w:ascii="Calibri" w:hAnsi="Calibri" w:eastAsia="Calibri" w:cs="Calibri"/>
                <w:sz w:val="26"/>
                <w:szCs w:val="26"/>
              </w:rPr>
              <w:t>10</w:t>
            </w:r>
          </w:p>
        </w:tc>
        <w:tc>
          <w:tcPr>
            <w:tcW w:w="4815" w:type="dxa"/>
          </w:tcPr>
          <w:p w:rsidR="1BF1EAEF" w:rsidP="1BF1EAEF" w:rsidRDefault="1BF1EAEF" w14:paraId="23654753" w14:textId="6F1F590D">
            <w:pPr>
              <w:rPr>
                <w:rFonts w:ascii="Calibri" w:hAnsi="Calibri" w:eastAsia="Calibri" w:cs="Calibri"/>
                <w:sz w:val="26"/>
                <w:szCs w:val="26"/>
              </w:rPr>
            </w:pPr>
            <w:r w:rsidRPr="1BF1EAEF">
              <w:rPr>
                <w:rFonts w:ascii="Calibri" w:hAnsi="Calibri" w:eastAsia="Calibri" w:cs="Calibri"/>
                <w:sz w:val="26"/>
                <w:szCs w:val="26"/>
              </w:rPr>
              <w:t>(7,9,10,10)</w:t>
            </w:r>
          </w:p>
        </w:tc>
      </w:tr>
    </w:tbl>
    <w:p w:rsidR="00DF4E21" w:rsidP="1BF1EAEF" w:rsidRDefault="00DF4E21" w14:paraId="076E46E7" w14:textId="5C58E6A4"/>
    <w:p w:rsidR="00DF4E21" w:rsidP="3309A262" w:rsidRDefault="520FF0B3" w14:paraId="303D0449" w14:textId="33EEF948">
      <w:pPr>
        <w:spacing w:after="0"/>
        <w:jc w:val="both"/>
        <w:rPr>
          <w:sz w:val="26"/>
          <w:szCs w:val="26"/>
        </w:rPr>
      </w:pPr>
      <w:r w:rsidRPr="6111074B">
        <w:rPr>
          <w:sz w:val="26"/>
          <w:szCs w:val="26"/>
        </w:rPr>
        <w:t xml:space="preserve">Sulla base dei risultati ottenuti, per ciascun intervistato è stato </w:t>
      </w:r>
      <w:r w:rsidRPr="34CFCB8A" w:rsidR="619032F1">
        <w:rPr>
          <w:sz w:val="26"/>
          <w:szCs w:val="26"/>
        </w:rPr>
        <w:t>ricavato</w:t>
      </w:r>
      <w:r w:rsidRPr="6111074B">
        <w:rPr>
          <w:sz w:val="26"/>
          <w:szCs w:val="26"/>
        </w:rPr>
        <w:t xml:space="preserve"> il valore rappresentato come numero Fuzzy per i 4 attributi, </w:t>
      </w:r>
      <w:r w:rsidRPr="7BD45FDF" w:rsidR="7AAA2CB3">
        <w:rPr>
          <w:sz w:val="26"/>
          <w:szCs w:val="26"/>
        </w:rPr>
        <w:t xml:space="preserve">il quale è stato </w:t>
      </w:r>
      <w:r w:rsidRPr="6111074B">
        <w:rPr>
          <w:sz w:val="26"/>
          <w:szCs w:val="26"/>
        </w:rPr>
        <w:t xml:space="preserve">successivamente moltiplicato per il peso corrispondente determinato dal cluster di appartenenza. In seguito, è stata determinata la valutazione complessiva di ogni individuo sommando </w:t>
      </w:r>
      <w:r w:rsidRPr="3BFB884D">
        <w:rPr>
          <w:sz w:val="26"/>
          <w:szCs w:val="26"/>
        </w:rPr>
        <w:t>i</w:t>
      </w:r>
      <w:r w:rsidRPr="3BFB884D" w:rsidR="339CA9B3">
        <w:rPr>
          <w:sz w:val="26"/>
          <w:szCs w:val="26"/>
        </w:rPr>
        <w:t>l</w:t>
      </w:r>
      <w:r w:rsidRPr="6111074B">
        <w:rPr>
          <w:sz w:val="26"/>
          <w:szCs w:val="26"/>
        </w:rPr>
        <w:t xml:space="preserve"> </w:t>
      </w:r>
      <w:r w:rsidRPr="5EAFC390">
        <w:rPr>
          <w:sz w:val="26"/>
          <w:szCs w:val="26"/>
        </w:rPr>
        <w:t>numer</w:t>
      </w:r>
      <w:r w:rsidRPr="5EAFC390" w:rsidR="2C04A373">
        <w:rPr>
          <w:sz w:val="26"/>
          <w:szCs w:val="26"/>
        </w:rPr>
        <w:t>o</w:t>
      </w:r>
      <w:r w:rsidRPr="6111074B">
        <w:rPr>
          <w:sz w:val="26"/>
          <w:szCs w:val="26"/>
        </w:rPr>
        <w:t xml:space="preserve"> Fuzzy </w:t>
      </w:r>
      <w:r w:rsidRPr="5EAFC390" w:rsidR="4617E2A8">
        <w:rPr>
          <w:sz w:val="26"/>
          <w:szCs w:val="26"/>
        </w:rPr>
        <w:t xml:space="preserve">dei </w:t>
      </w:r>
      <w:r w:rsidRPr="6111074B">
        <w:rPr>
          <w:sz w:val="26"/>
          <w:szCs w:val="26"/>
        </w:rPr>
        <w:t>relativi attributi</w:t>
      </w:r>
      <w:r w:rsidRPr="34CFCB8A" w:rsidR="1955F84C">
        <w:rPr>
          <w:sz w:val="26"/>
          <w:szCs w:val="26"/>
        </w:rPr>
        <w:t xml:space="preserve"> moltiplicato per il</w:t>
      </w:r>
      <w:r w:rsidRPr="6111074B">
        <w:rPr>
          <w:sz w:val="26"/>
          <w:szCs w:val="26"/>
        </w:rPr>
        <w:t xml:space="preserve"> peso associato. </w:t>
      </w:r>
    </w:p>
    <w:p w:rsidR="00DF4E21" w:rsidP="3309A262" w:rsidRDefault="520FF0B3" w14:paraId="35D95806" w14:textId="16C08CCB">
      <w:pPr>
        <w:spacing w:after="0"/>
        <w:jc w:val="both"/>
        <w:rPr>
          <w:rFonts w:ascii="Calibri" w:hAnsi="Calibri" w:eastAsia="Calibri" w:cs="Calibri"/>
          <w:sz w:val="26"/>
          <w:szCs w:val="26"/>
        </w:rPr>
      </w:pPr>
      <w:r w:rsidRPr="6111074B">
        <w:rPr>
          <w:sz w:val="26"/>
          <w:szCs w:val="26"/>
        </w:rPr>
        <w:t>Inoltre, per ciascun cluster è stata calcolata la valutazione globale media ottenuta come media aritmetica delle valutazioni complessive dei singoli individui appartenenti al cluster</w:t>
      </w:r>
      <w:r w:rsidRPr="34CFCB8A" w:rsidR="7C5FF970">
        <w:rPr>
          <w:rFonts w:ascii="Calibri" w:hAnsi="Calibri" w:eastAsia="Calibri" w:cs="Calibri"/>
          <w:sz w:val="26"/>
          <w:szCs w:val="26"/>
        </w:rPr>
        <w:t>, come riportato nel paragrafo 3.2</w:t>
      </w:r>
      <w:r w:rsidRPr="34CFCB8A">
        <w:rPr>
          <w:rFonts w:ascii="Calibri" w:hAnsi="Calibri" w:eastAsia="Calibri" w:cs="Calibri"/>
          <w:sz w:val="26"/>
          <w:szCs w:val="26"/>
        </w:rPr>
        <w:t>.</w:t>
      </w:r>
    </w:p>
    <w:p w:rsidR="6527FDA9" w:rsidP="3309A262" w:rsidRDefault="018E5759" w14:paraId="0A8ABDE4" w14:textId="34009705">
      <w:pPr>
        <w:spacing w:after="0"/>
        <w:jc w:val="both"/>
        <w:rPr>
          <w:rFonts w:ascii="Calibri" w:hAnsi="Calibri" w:eastAsia="Calibri" w:cs="Calibri"/>
          <w:sz w:val="26"/>
          <w:szCs w:val="26"/>
        </w:rPr>
      </w:pPr>
      <w:r w:rsidRPr="5EAFC390">
        <w:rPr>
          <w:rFonts w:ascii="Calibri" w:hAnsi="Calibri" w:eastAsia="Calibri" w:cs="Calibri"/>
          <w:sz w:val="26"/>
          <w:szCs w:val="26"/>
        </w:rPr>
        <w:t>D</w:t>
      </w:r>
      <w:r w:rsidRPr="5EAFC390" w:rsidR="65152EC6">
        <w:rPr>
          <w:rFonts w:ascii="Calibri" w:hAnsi="Calibri" w:eastAsia="Calibri" w:cs="Calibri"/>
          <w:sz w:val="26"/>
          <w:szCs w:val="26"/>
        </w:rPr>
        <w:t>i</w:t>
      </w:r>
      <w:r w:rsidRPr="730A2080" w:rsidR="65152EC6">
        <w:rPr>
          <w:rFonts w:ascii="Calibri" w:hAnsi="Calibri" w:eastAsia="Calibri" w:cs="Calibri"/>
          <w:sz w:val="26"/>
          <w:szCs w:val="26"/>
        </w:rPr>
        <w:t xml:space="preserve"> seguito </w:t>
      </w:r>
      <w:r w:rsidRPr="5EAFC390" w:rsidR="1E40D93D">
        <w:rPr>
          <w:rFonts w:ascii="Calibri" w:hAnsi="Calibri" w:eastAsia="Calibri" w:cs="Calibri"/>
          <w:sz w:val="26"/>
          <w:szCs w:val="26"/>
        </w:rPr>
        <w:t xml:space="preserve">è riportato </w:t>
      </w:r>
      <w:r w:rsidRPr="730A2080" w:rsidR="65152EC6">
        <w:rPr>
          <w:rFonts w:ascii="Calibri" w:hAnsi="Calibri" w:eastAsia="Calibri" w:cs="Calibri"/>
          <w:sz w:val="26"/>
          <w:szCs w:val="26"/>
        </w:rPr>
        <w:t xml:space="preserve">il procedimento su un intervistato in modo da illustrare l’iter </w:t>
      </w:r>
      <w:r w:rsidRPr="5EAFC390" w:rsidR="79238641">
        <w:rPr>
          <w:rFonts w:ascii="Calibri" w:hAnsi="Calibri" w:eastAsia="Calibri" w:cs="Calibri"/>
          <w:sz w:val="26"/>
          <w:szCs w:val="26"/>
        </w:rPr>
        <w:t>che è stato</w:t>
      </w:r>
      <w:r w:rsidRPr="5EAFC390" w:rsidR="65152EC6">
        <w:rPr>
          <w:rFonts w:ascii="Calibri" w:hAnsi="Calibri" w:eastAsia="Calibri" w:cs="Calibri"/>
          <w:sz w:val="26"/>
          <w:szCs w:val="26"/>
        </w:rPr>
        <w:t xml:space="preserve"> </w:t>
      </w:r>
      <w:r w:rsidRPr="730A2080" w:rsidR="65152EC6">
        <w:rPr>
          <w:rFonts w:ascii="Calibri" w:hAnsi="Calibri" w:eastAsia="Calibri" w:cs="Calibri"/>
          <w:sz w:val="26"/>
          <w:szCs w:val="26"/>
        </w:rPr>
        <w:t>seguito</w:t>
      </w:r>
      <w:r w:rsidR="00153123">
        <w:rPr>
          <w:rFonts w:ascii="Calibri" w:hAnsi="Calibri" w:eastAsia="Calibri" w:cs="Calibri"/>
          <w:sz w:val="26"/>
          <w:szCs w:val="26"/>
        </w:rPr>
        <w:t>:</w:t>
      </w:r>
    </w:p>
    <w:p w:rsidR="00153123" w:rsidP="003D2FA2" w:rsidRDefault="00153123" w14:paraId="47DAF0C9" w14:textId="3DC9502B">
      <w:pPr>
        <w:rPr>
          <w:rFonts w:ascii="Calibri" w:hAnsi="Calibri" w:eastAsia="Calibri" w:cs="Calibri"/>
          <w:sz w:val="26"/>
          <w:szCs w:val="26"/>
        </w:rPr>
      </w:pPr>
    </w:p>
    <w:p w:rsidR="007331FB" w:rsidP="1BF1EAEF" w:rsidRDefault="007331FB" w14:paraId="5428FAF2" w14:textId="77777777">
      <w:pPr>
        <w:rPr>
          <w:rFonts w:ascii="Calibri" w:hAnsi="Calibri" w:eastAsia="Calibri" w:cs="Calibri"/>
          <w:b/>
          <w:bCs/>
          <w:sz w:val="26"/>
          <w:szCs w:val="26"/>
        </w:rPr>
      </w:pPr>
    </w:p>
    <w:p w:rsidR="007331FB" w:rsidP="1BF1EAEF" w:rsidRDefault="007331FB" w14:paraId="208C369B" w14:textId="77777777">
      <w:pPr>
        <w:rPr>
          <w:rFonts w:ascii="Calibri" w:hAnsi="Calibri" w:eastAsia="Calibri" w:cs="Calibri"/>
          <w:b/>
          <w:bCs/>
          <w:sz w:val="26"/>
          <w:szCs w:val="26"/>
        </w:rPr>
      </w:pPr>
    </w:p>
    <w:p w:rsidR="007331FB" w:rsidP="1BF1EAEF" w:rsidRDefault="007331FB" w14:paraId="2D14993F" w14:textId="77777777">
      <w:pPr>
        <w:rPr>
          <w:rFonts w:ascii="Calibri" w:hAnsi="Calibri" w:eastAsia="Calibri" w:cs="Calibri"/>
          <w:b/>
          <w:bCs/>
          <w:sz w:val="26"/>
          <w:szCs w:val="26"/>
        </w:rPr>
      </w:pPr>
    </w:p>
    <w:p w:rsidR="007331FB" w:rsidP="1BF1EAEF" w:rsidRDefault="007331FB" w14:paraId="0102E3E5" w14:textId="77777777">
      <w:pPr>
        <w:rPr>
          <w:rFonts w:ascii="Calibri" w:hAnsi="Calibri" w:eastAsia="Calibri" w:cs="Calibri"/>
          <w:b/>
          <w:bCs/>
          <w:sz w:val="26"/>
          <w:szCs w:val="26"/>
        </w:rPr>
      </w:pPr>
    </w:p>
    <w:p w:rsidR="007331FB" w:rsidP="1BF1EAEF" w:rsidRDefault="007331FB" w14:paraId="3F9A01B3" w14:textId="77777777">
      <w:pPr>
        <w:rPr>
          <w:rFonts w:ascii="Calibri" w:hAnsi="Calibri" w:eastAsia="Calibri" w:cs="Calibri"/>
          <w:b/>
          <w:bCs/>
          <w:sz w:val="26"/>
          <w:szCs w:val="26"/>
        </w:rPr>
      </w:pPr>
    </w:p>
    <w:p w:rsidR="007331FB" w:rsidP="1BF1EAEF" w:rsidRDefault="007331FB" w14:paraId="3E00D8BC" w14:textId="06A69C21">
      <w:pPr>
        <w:rPr>
          <w:rFonts w:ascii="Calibri" w:hAnsi="Calibri" w:eastAsia="Calibri" w:cs="Calibri"/>
          <w:b/>
          <w:bCs/>
          <w:sz w:val="26"/>
          <w:szCs w:val="26"/>
        </w:rPr>
      </w:pPr>
    </w:p>
    <w:p w:rsidR="00E845F8" w:rsidP="1BF1EAEF" w:rsidRDefault="00E845F8" w14:paraId="3B0259EB" w14:textId="0B5DD45A">
      <w:pPr>
        <w:rPr>
          <w:rFonts w:ascii="Calibri" w:hAnsi="Calibri" w:eastAsia="Calibri" w:cs="Calibri"/>
          <w:b/>
          <w:bCs/>
          <w:sz w:val="26"/>
          <w:szCs w:val="26"/>
        </w:rPr>
      </w:pPr>
    </w:p>
    <w:p w:rsidR="1BF1EAEF" w:rsidP="1BF1EAEF" w:rsidRDefault="3C727C46" w14:paraId="002D4EA9" w14:textId="4164A559">
      <w:pPr>
        <w:rPr>
          <w:rFonts w:ascii="Calibri" w:hAnsi="Calibri" w:eastAsia="Calibri" w:cs="Calibri"/>
          <w:b/>
          <w:sz w:val="26"/>
          <w:szCs w:val="26"/>
        </w:rPr>
      </w:pPr>
      <w:r w:rsidRPr="1BF1EAEF">
        <w:rPr>
          <w:rFonts w:ascii="Calibri" w:hAnsi="Calibri" w:eastAsia="Calibri" w:cs="Calibri"/>
          <w:b/>
          <w:bCs/>
          <w:sz w:val="26"/>
          <w:szCs w:val="26"/>
        </w:rPr>
        <w:lastRenderedPageBreak/>
        <w:t xml:space="preserve">VALUTAZIONE INTERVISTATO </w:t>
      </w:r>
      <w:r w:rsidR="0060380F">
        <w:rPr>
          <w:rFonts w:ascii="Calibri" w:hAnsi="Calibri" w:eastAsia="Calibri" w:cs="Calibri"/>
          <w:b/>
          <w:bCs/>
          <w:sz w:val="26"/>
          <w:szCs w:val="26"/>
        </w:rPr>
        <w:t>3</w:t>
      </w:r>
      <w:r w:rsidR="009534E5">
        <w:rPr>
          <w:rFonts w:ascii="Calibri" w:hAnsi="Calibri" w:eastAsia="Calibri" w:cs="Calibri"/>
          <w:b/>
          <w:bCs/>
          <w:sz w:val="26"/>
          <w:szCs w:val="26"/>
        </w:rPr>
        <w:t>3</w:t>
      </w:r>
      <w:r w:rsidRPr="1BF1EAEF">
        <w:rPr>
          <w:rFonts w:ascii="Calibri" w:hAnsi="Calibri" w:eastAsia="Calibri" w:cs="Calibri"/>
          <w:b/>
          <w:bCs/>
          <w:sz w:val="26"/>
          <w:szCs w:val="26"/>
        </w:rPr>
        <w:t xml:space="preserve"> CLUSTER 1</w:t>
      </w:r>
    </w:p>
    <w:p w:rsidR="00DF4E21" w:rsidP="003D2FA2" w:rsidRDefault="004546D1" w14:paraId="2FC327A7" w14:textId="1B4AE0DF">
      <w:pPr>
        <w:rPr>
          <w:b/>
          <w:bCs/>
          <w:sz w:val="26"/>
          <w:szCs w:val="26"/>
        </w:rPr>
      </w:pPr>
      <w:r w:rsidRPr="004546D1">
        <w:rPr>
          <w:b/>
          <w:bCs/>
          <w:noProof/>
          <w:sz w:val="26"/>
          <w:szCs w:val="26"/>
        </w:rPr>
        <w:drawing>
          <wp:inline distT="0" distB="0" distL="0" distR="0" wp14:anchorId="22A178B8" wp14:editId="27D01656">
            <wp:extent cx="6120130" cy="2146300"/>
            <wp:effectExtent l="0" t="0" r="0" b="6350"/>
            <wp:docPr id="52394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48128" name=""/>
                    <pic:cNvPicPr/>
                  </pic:nvPicPr>
                  <pic:blipFill>
                    <a:blip r:embed="rId107"/>
                    <a:stretch>
                      <a:fillRect/>
                    </a:stretch>
                  </pic:blipFill>
                  <pic:spPr>
                    <a:xfrm>
                      <a:off x="0" y="0"/>
                      <a:ext cx="6120130" cy="2146300"/>
                    </a:xfrm>
                    <a:prstGeom prst="rect">
                      <a:avLst/>
                    </a:prstGeom>
                  </pic:spPr>
                </pic:pic>
              </a:graphicData>
            </a:graphic>
          </wp:inline>
        </w:drawing>
      </w:r>
    </w:p>
    <w:p w:rsidR="00DF4E21" w:rsidP="003D2FA2" w:rsidRDefault="00DF4E21" w14:paraId="3FA0E004" w14:textId="266083CA">
      <w:pPr>
        <w:rPr>
          <w:b/>
          <w:bCs/>
          <w:sz w:val="26"/>
          <w:szCs w:val="26"/>
        </w:rPr>
      </w:pPr>
    </w:p>
    <w:p w:rsidR="00DF4E21" w:rsidP="003D2FA2" w:rsidRDefault="00DF4E21" w14:paraId="4A5AA34B" w14:textId="7D96ACD9">
      <w:pPr>
        <w:rPr>
          <w:b/>
          <w:bCs/>
          <w:sz w:val="26"/>
          <w:szCs w:val="26"/>
        </w:rPr>
      </w:pPr>
    </w:p>
    <w:p w:rsidR="00DF4E21" w:rsidP="003D2FA2" w:rsidRDefault="00F32012" w14:paraId="71B81143" w14:textId="16BA3342">
      <w:pPr>
        <w:rPr>
          <w:b/>
          <w:bCs/>
          <w:sz w:val="26"/>
          <w:szCs w:val="26"/>
        </w:rPr>
      </w:pPr>
      <w:r w:rsidRPr="00F32012">
        <w:rPr>
          <w:b/>
          <w:bCs/>
          <w:noProof/>
          <w:sz w:val="26"/>
          <w:szCs w:val="26"/>
        </w:rPr>
        <w:drawing>
          <wp:inline distT="0" distB="0" distL="0" distR="0" wp14:anchorId="004D32FD" wp14:editId="20395DC5">
            <wp:extent cx="6120130" cy="2939415"/>
            <wp:effectExtent l="0" t="0" r="0" b="0"/>
            <wp:docPr id="213727585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5856" name="Immagine 1" descr="Immagine che contiene testo, schermata, numero, Carattere&#10;&#10;Descrizione generata automaticamente"/>
                    <pic:cNvPicPr/>
                  </pic:nvPicPr>
                  <pic:blipFill>
                    <a:blip r:embed="rId108"/>
                    <a:stretch>
                      <a:fillRect/>
                    </a:stretch>
                  </pic:blipFill>
                  <pic:spPr>
                    <a:xfrm>
                      <a:off x="0" y="0"/>
                      <a:ext cx="6120130" cy="2939415"/>
                    </a:xfrm>
                    <a:prstGeom prst="rect">
                      <a:avLst/>
                    </a:prstGeom>
                  </pic:spPr>
                </pic:pic>
              </a:graphicData>
            </a:graphic>
          </wp:inline>
        </w:drawing>
      </w:r>
    </w:p>
    <w:p w:rsidR="0091700F" w:rsidP="003D2FA2" w:rsidRDefault="0091700F" w14:paraId="580A6D07" w14:textId="2ABC726A">
      <w:pPr>
        <w:rPr>
          <w:b/>
          <w:bCs/>
          <w:sz w:val="26"/>
          <w:szCs w:val="26"/>
        </w:rPr>
      </w:pPr>
      <w:r w:rsidRPr="0091700F">
        <w:rPr>
          <w:b/>
          <w:bCs/>
          <w:noProof/>
          <w:sz w:val="26"/>
          <w:szCs w:val="26"/>
        </w:rPr>
        <w:drawing>
          <wp:inline distT="0" distB="0" distL="0" distR="0" wp14:anchorId="1A7E0D79" wp14:editId="3B74765A">
            <wp:extent cx="6120130" cy="2765425"/>
            <wp:effectExtent l="0" t="0" r="0" b="0"/>
            <wp:docPr id="5356690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69004" name="Immagine 1" descr="Immagine che contiene testo, schermata, Carattere, numero&#10;&#10;Descrizione generata automaticamente"/>
                    <pic:cNvPicPr/>
                  </pic:nvPicPr>
                  <pic:blipFill>
                    <a:blip r:embed="rId109"/>
                    <a:stretch>
                      <a:fillRect/>
                    </a:stretch>
                  </pic:blipFill>
                  <pic:spPr>
                    <a:xfrm>
                      <a:off x="0" y="0"/>
                      <a:ext cx="6120130" cy="2765425"/>
                    </a:xfrm>
                    <a:prstGeom prst="rect">
                      <a:avLst/>
                    </a:prstGeom>
                  </pic:spPr>
                </pic:pic>
              </a:graphicData>
            </a:graphic>
          </wp:inline>
        </w:drawing>
      </w:r>
    </w:p>
    <w:p w:rsidR="0091700F" w:rsidP="003D2FA2" w:rsidRDefault="002C68C2" w14:paraId="0FEB5E9C" w14:textId="19D3C90E">
      <w:pPr>
        <w:rPr>
          <w:b/>
          <w:bCs/>
          <w:sz w:val="26"/>
          <w:szCs w:val="26"/>
        </w:rPr>
      </w:pPr>
      <w:r w:rsidRPr="002C68C2">
        <w:rPr>
          <w:b/>
          <w:bCs/>
          <w:noProof/>
          <w:sz w:val="26"/>
          <w:szCs w:val="26"/>
        </w:rPr>
        <w:lastRenderedPageBreak/>
        <w:drawing>
          <wp:inline distT="0" distB="0" distL="0" distR="0" wp14:anchorId="6CD4EF15" wp14:editId="558AB074">
            <wp:extent cx="6120130" cy="2790825"/>
            <wp:effectExtent l="0" t="0" r="0" b="9525"/>
            <wp:docPr id="80066896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8960" name="Immagine 1" descr="Immagine che contiene testo, schermata, numero, Carattere&#10;&#10;Descrizione generata automaticamente"/>
                    <pic:cNvPicPr/>
                  </pic:nvPicPr>
                  <pic:blipFill>
                    <a:blip r:embed="rId110"/>
                    <a:stretch>
                      <a:fillRect/>
                    </a:stretch>
                  </pic:blipFill>
                  <pic:spPr>
                    <a:xfrm>
                      <a:off x="0" y="0"/>
                      <a:ext cx="6120130" cy="2790825"/>
                    </a:xfrm>
                    <a:prstGeom prst="rect">
                      <a:avLst/>
                    </a:prstGeom>
                  </pic:spPr>
                </pic:pic>
              </a:graphicData>
            </a:graphic>
          </wp:inline>
        </w:drawing>
      </w:r>
    </w:p>
    <w:p w:rsidR="00B50EA6" w:rsidP="003D2FA2" w:rsidRDefault="00B50EA6" w14:paraId="78213CA4" w14:textId="4EAF7DA0">
      <w:pPr>
        <w:rPr>
          <w:b/>
          <w:bCs/>
          <w:sz w:val="26"/>
          <w:szCs w:val="26"/>
        </w:rPr>
      </w:pPr>
      <w:r>
        <w:rPr>
          <w:noProof/>
        </w:rPr>
        <w:drawing>
          <wp:inline distT="0" distB="0" distL="0" distR="0" wp14:anchorId="3D73510C" wp14:editId="53C0D499">
            <wp:extent cx="6120130" cy="2809875"/>
            <wp:effectExtent l="0" t="0" r="0" b="9525"/>
            <wp:docPr id="87478151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1510" name="Immagine 1" descr="Immagine che contiene testo, schermata, numero, Carattere&#10;&#10;Descrizione generata automaticamente"/>
                    <pic:cNvPicPr/>
                  </pic:nvPicPr>
                  <pic:blipFill>
                    <a:blip r:embed="rId111"/>
                    <a:stretch>
                      <a:fillRect/>
                    </a:stretch>
                  </pic:blipFill>
                  <pic:spPr>
                    <a:xfrm>
                      <a:off x="0" y="0"/>
                      <a:ext cx="6120130" cy="2809875"/>
                    </a:xfrm>
                    <a:prstGeom prst="rect">
                      <a:avLst/>
                    </a:prstGeom>
                  </pic:spPr>
                </pic:pic>
              </a:graphicData>
            </a:graphic>
          </wp:inline>
        </w:drawing>
      </w:r>
    </w:p>
    <w:p w:rsidR="6527FDA9" w:rsidRDefault="6527FDA9" w14:paraId="483007AA" w14:textId="1C1A00A3"/>
    <w:p w:rsidR="00017F85" w:rsidP="6527FDA9" w:rsidRDefault="00017F85" w14:paraId="09389CCF" w14:textId="32920DAD">
      <w:pPr>
        <w:rPr>
          <w:b/>
          <w:bCs/>
          <w:sz w:val="26"/>
          <w:szCs w:val="26"/>
        </w:rPr>
      </w:pPr>
      <w:r>
        <w:rPr>
          <w:noProof/>
        </w:rPr>
        <w:drawing>
          <wp:inline distT="0" distB="0" distL="0" distR="0" wp14:anchorId="3F0A6C7B" wp14:editId="6A8953D0">
            <wp:extent cx="6120130" cy="2815458"/>
            <wp:effectExtent l="0" t="0" r="0" b="0"/>
            <wp:docPr id="183961864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18645" name="Immagine 1" descr="Immagine che contiene testo, schermata, numero, Carattere&#10;&#10;Descrizione generata automaticamente"/>
                    <pic:cNvPicPr/>
                  </pic:nvPicPr>
                  <pic:blipFill>
                    <a:blip r:embed="rId112"/>
                    <a:stretch>
                      <a:fillRect/>
                    </a:stretch>
                  </pic:blipFill>
                  <pic:spPr>
                    <a:xfrm>
                      <a:off x="0" y="0"/>
                      <a:ext cx="6120130" cy="2815458"/>
                    </a:xfrm>
                    <a:prstGeom prst="rect">
                      <a:avLst/>
                    </a:prstGeom>
                  </pic:spPr>
                </pic:pic>
              </a:graphicData>
            </a:graphic>
          </wp:inline>
        </w:drawing>
      </w:r>
    </w:p>
    <w:p w:rsidR="40E6B50E" w:rsidP="6527FDA9" w:rsidRDefault="40E6B50E" w14:paraId="78E47856" w14:textId="7CD79BE3">
      <w:r>
        <w:rPr>
          <w:noProof/>
        </w:rPr>
        <w:lastRenderedPageBreak/>
        <w:drawing>
          <wp:inline distT="0" distB="0" distL="0" distR="0" wp14:anchorId="7387D3B4" wp14:editId="401AE4E3">
            <wp:extent cx="6124575" cy="3390900"/>
            <wp:effectExtent l="0" t="0" r="9525" b="0"/>
            <wp:docPr id="890594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994" name=""/>
                    <pic:cNvPicPr/>
                  </pic:nvPicPr>
                  <pic:blipFill rotWithShape="1">
                    <a:blip r:embed="rId91">
                      <a:extLst>
                        <a:ext uri="{28A0092B-C50C-407E-A947-70E740481C1C}">
                          <a14:useLocalDpi xmlns:a14="http://schemas.microsoft.com/office/drawing/2010/main" val="0"/>
                        </a:ext>
                      </a:extLst>
                    </a:blip>
                    <a:srcRect b="8951"/>
                    <a:stretch/>
                  </pic:blipFill>
                  <pic:spPr bwMode="auto">
                    <a:xfrm>
                      <a:off x="0" y="0"/>
                      <a:ext cx="6124575" cy="3390900"/>
                    </a:xfrm>
                    <a:prstGeom prst="rect">
                      <a:avLst/>
                    </a:prstGeom>
                    <a:ln>
                      <a:noFill/>
                    </a:ln>
                    <a:extLst>
                      <a:ext uri="{53640926-AAD7-44D8-BBD7-CCE9431645EC}">
                        <a14:shadowObscured xmlns:a14="http://schemas.microsoft.com/office/drawing/2010/main"/>
                      </a:ext>
                    </a:extLst>
                  </pic:spPr>
                </pic:pic>
              </a:graphicData>
            </a:graphic>
          </wp:inline>
        </w:drawing>
      </w:r>
    </w:p>
    <w:p w:rsidR="6527FDA9" w:rsidP="09A78FF5" w:rsidRDefault="47E97533" w14:paraId="5877B4E1" w14:textId="1B75126D">
      <w:pPr>
        <w:rPr>
          <w:b/>
          <w:bCs/>
          <w:sz w:val="26"/>
          <w:szCs w:val="26"/>
        </w:rPr>
      </w:pPr>
      <w:r w:rsidRPr="09A78FF5">
        <w:rPr>
          <w:b/>
          <w:bCs/>
          <w:sz w:val="26"/>
          <w:szCs w:val="26"/>
        </w:rPr>
        <w:t>Valutazione iPhone 16 Pro:</w:t>
      </w:r>
    </w:p>
    <w:tbl>
      <w:tblPr>
        <w:tblStyle w:val="Grigliatabella"/>
        <w:tblW w:w="0" w:type="auto"/>
        <w:tblLayout w:type="fixed"/>
        <w:tblLook w:val="06A0" w:firstRow="1" w:lastRow="0" w:firstColumn="1" w:lastColumn="0" w:noHBand="1" w:noVBand="1"/>
      </w:tblPr>
      <w:tblGrid>
        <w:gridCol w:w="3210"/>
        <w:gridCol w:w="3210"/>
        <w:gridCol w:w="3210"/>
      </w:tblGrid>
      <w:tr w:rsidR="6527FDA9" w:rsidTr="6527FDA9" w14:paraId="7AB118B5" w14:textId="77777777">
        <w:trPr>
          <w:trHeight w:val="300"/>
        </w:trPr>
        <w:tc>
          <w:tcPr>
            <w:tcW w:w="3210" w:type="dxa"/>
          </w:tcPr>
          <w:p w:rsidR="6527FDA9" w:rsidP="6527FDA9" w:rsidRDefault="6527FDA9" w14:paraId="6E895A1F" w14:textId="363B57A9">
            <w:pPr>
              <w:rPr>
                <w:b/>
                <w:bCs/>
                <w:sz w:val="26"/>
                <w:szCs w:val="26"/>
              </w:rPr>
            </w:pPr>
          </w:p>
        </w:tc>
        <w:tc>
          <w:tcPr>
            <w:tcW w:w="3210" w:type="dxa"/>
          </w:tcPr>
          <w:p w:rsidR="1945E3CC" w:rsidP="6527FDA9" w:rsidRDefault="1945E3CC" w14:paraId="517B0EA6" w14:textId="19734348">
            <w:pPr>
              <w:rPr>
                <w:b/>
                <w:bCs/>
                <w:sz w:val="26"/>
                <w:szCs w:val="26"/>
              </w:rPr>
            </w:pPr>
            <w:r w:rsidRPr="6527FDA9">
              <w:rPr>
                <w:b/>
                <w:bCs/>
                <w:sz w:val="26"/>
                <w:szCs w:val="26"/>
              </w:rPr>
              <w:t>Voto sondaggio</w:t>
            </w:r>
          </w:p>
        </w:tc>
        <w:tc>
          <w:tcPr>
            <w:tcW w:w="3210" w:type="dxa"/>
          </w:tcPr>
          <w:p w:rsidR="1945E3CC" w:rsidP="6527FDA9" w:rsidRDefault="1945E3CC" w14:paraId="2EE1D56B" w14:textId="06F9AA35">
            <w:pPr>
              <w:rPr>
                <w:b/>
                <w:bCs/>
                <w:sz w:val="26"/>
                <w:szCs w:val="26"/>
              </w:rPr>
            </w:pPr>
            <w:r w:rsidRPr="6527FDA9">
              <w:rPr>
                <w:b/>
                <w:bCs/>
                <w:sz w:val="26"/>
                <w:szCs w:val="26"/>
              </w:rPr>
              <w:t>Valore Fuzzy</w:t>
            </w:r>
          </w:p>
        </w:tc>
      </w:tr>
      <w:tr w:rsidR="6527FDA9" w:rsidTr="6527FDA9" w14:paraId="62096393" w14:textId="77777777">
        <w:trPr>
          <w:trHeight w:val="300"/>
        </w:trPr>
        <w:tc>
          <w:tcPr>
            <w:tcW w:w="3210" w:type="dxa"/>
          </w:tcPr>
          <w:p w:rsidR="1945E3CC" w:rsidP="6527FDA9" w:rsidRDefault="1945E3CC" w14:paraId="449A4C9A" w14:textId="23FB865C">
            <w:pPr>
              <w:rPr>
                <w:sz w:val="26"/>
                <w:szCs w:val="26"/>
              </w:rPr>
            </w:pPr>
            <w:r w:rsidRPr="6527FDA9">
              <w:rPr>
                <w:b/>
                <w:bCs/>
                <w:sz w:val="26"/>
                <w:szCs w:val="26"/>
              </w:rPr>
              <w:t>Prestazioni</w:t>
            </w:r>
          </w:p>
        </w:tc>
        <w:tc>
          <w:tcPr>
            <w:tcW w:w="3210" w:type="dxa"/>
          </w:tcPr>
          <w:p w:rsidR="42C31E60" w:rsidP="6527FDA9" w:rsidRDefault="42C31E60" w14:paraId="1C2C03CC" w14:textId="3AB39148">
            <w:pPr>
              <w:rPr>
                <w:sz w:val="26"/>
                <w:szCs w:val="26"/>
              </w:rPr>
            </w:pPr>
            <w:r w:rsidRPr="6527FDA9">
              <w:rPr>
                <w:sz w:val="26"/>
                <w:szCs w:val="26"/>
              </w:rPr>
              <w:t>10</w:t>
            </w:r>
          </w:p>
        </w:tc>
        <w:tc>
          <w:tcPr>
            <w:tcW w:w="3210" w:type="dxa"/>
          </w:tcPr>
          <w:p w:rsidR="42C31E60" w:rsidP="6527FDA9" w:rsidRDefault="42C31E60" w14:paraId="2216A755" w14:textId="6DCFFC71">
            <w:pPr>
              <w:rPr>
                <w:sz w:val="26"/>
                <w:szCs w:val="26"/>
              </w:rPr>
            </w:pPr>
            <w:r w:rsidRPr="6527FDA9">
              <w:rPr>
                <w:sz w:val="26"/>
                <w:szCs w:val="26"/>
              </w:rPr>
              <w:t>(7, 9, 10, 10)</w:t>
            </w:r>
          </w:p>
        </w:tc>
      </w:tr>
      <w:tr w:rsidR="6527FDA9" w:rsidTr="6527FDA9" w14:paraId="05B97395" w14:textId="77777777">
        <w:trPr>
          <w:trHeight w:val="300"/>
        </w:trPr>
        <w:tc>
          <w:tcPr>
            <w:tcW w:w="3210" w:type="dxa"/>
          </w:tcPr>
          <w:p w:rsidR="1945E3CC" w:rsidP="6527FDA9" w:rsidRDefault="1945E3CC" w14:paraId="6B6075C5" w14:textId="21B5CE6B">
            <w:pPr>
              <w:rPr>
                <w:b/>
                <w:bCs/>
                <w:sz w:val="26"/>
                <w:szCs w:val="26"/>
              </w:rPr>
            </w:pPr>
            <w:r w:rsidRPr="6527FDA9">
              <w:rPr>
                <w:b/>
                <w:bCs/>
                <w:sz w:val="26"/>
                <w:szCs w:val="26"/>
              </w:rPr>
              <w:t>Economicità</w:t>
            </w:r>
          </w:p>
        </w:tc>
        <w:tc>
          <w:tcPr>
            <w:tcW w:w="3210" w:type="dxa"/>
          </w:tcPr>
          <w:p w:rsidR="243F0F24" w:rsidP="6527FDA9" w:rsidRDefault="243F0F24" w14:paraId="6F4EF723" w14:textId="4E083AED">
            <w:pPr>
              <w:rPr>
                <w:sz w:val="26"/>
                <w:szCs w:val="26"/>
              </w:rPr>
            </w:pPr>
            <w:r w:rsidRPr="6527FDA9">
              <w:rPr>
                <w:sz w:val="26"/>
                <w:szCs w:val="26"/>
              </w:rPr>
              <w:t>7</w:t>
            </w:r>
          </w:p>
        </w:tc>
        <w:tc>
          <w:tcPr>
            <w:tcW w:w="3210" w:type="dxa"/>
          </w:tcPr>
          <w:p w:rsidR="243F0F24" w:rsidP="6527FDA9" w:rsidRDefault="243F0F24" w14:paraId="0F14AC9B" w14:textId="01AB162D">
            <w:pPr>
              <w:rPr>
                <w:sz w:val="26"/>
                <w:szCs w:val="26"/>
              </w:rPr>
            </w:pPr>
            <w:r w:rsidRPr="6527FDA9">
              <w:rPr>
                <w:sz w:val="26"/>
                <w:szCs w:val="26"/>
              </w:rPr>
              <w:t>(5, 7, 7, 9)</w:t>
            </w:r>
          </w:p>
        </w:tc>
      </w:tr>
      <w:tr w:rsidR="6527FDA9" w:rsidTr="6527FDA9" w14:paraId="7A835738" w14:textId="77777777">
        <w:trPr>
          <w:trHeight w:val="300"/>
        </w:trPr>
        <w:tc>
          <w:tcPr>
            <w:tcW w:w="3210" w:type="dxa"/>
          </w:tcPr>
          <w:p w:rsidR="1945E3CC" w:rsidP="6527FDA9" w:rsidRDefault="1945E3CC" w14:paraId="5BCA7326" w14:textId="6D3EB445">
            <w:pPr>
              <w:rPr>
                <w:b/>
                <w:bCs/>
                <w:sz w:val="26"/>
                <w:szCs w:val="26"/>
              </w:rPr>
            </w:pPr>
            <w:r w:rsidRPr="6527FDA9">
              <w:rPr>
                <w:b/>
                <w:bCs/>
                <w:sz w:val="26"/>
                <w:szCs w:val="26"/>
              </w:rPr>
              <w:t>Design</w:t>
            </w:r>
          </w:p>
        </w:tc>
        <w:tc>
          <w:tcPr>
            <w:tcW w:w="3210" w:type="dxa"/>
          </w:tcPr>
          <w:p w:rsidR="2F4AA6C2" w:rsidP="6527FDA9" w:rsidRDefault="2F4AA6C2" w14:paraId="34DC632A" w14:textId="22E2A493">
            <w:pPr>
              <w:rPr>
                <w:sz w:val="26"/>
                <w:szCs w:val="26"/>
              </w:rPr>
            </w:pPr>
            <w:r w:rsidRPr="6527FDA9">
              <w:rPr>
                <w:sz w:val="26"/>
                <w:szCs w:val="26"/>
              </w:rPr>
              <w:t>10</w:t>
            </w:r>
          </w:p>
        </w:tc>
        <w:tc>
          <w:tcPr>
            <w:tcW w:w="3210" w:type="dxa"/>
          </w:tcPr>
          <w:p w:rsidR="2F4AA6C2" w:rsidP="6527FDA9" w:rsidRDefault="2F4AA6C2" w14:paraId="2BC422A0" w14:textId="27B6BA2F">
            <w:pPr>
              <w:rPr>
                <w:sz w:val="26"/>
                <w:szCs w:val="26"/>
              </w:rPr>
            </w:pPr>
            <w:r w:rsidRPr="6527FDA9">
              <w:rPr>
                <w:sz w:val="26"/>
                <w:szCs w:val="26"/>
              </w:rPr>
              <w:t>(7, 9, 10, 10)</w:t>
            </w:r>
          </w:p>
        </w:tc>
      </w:tr>
      <w:tr w:rsidR="6527FDA9" w:rsidTr="6527FDA9" w14:paraId="23920B94" w14:textId="77777777">
        <w:trPr>
          <w:trHeight w:val="300"/>
        </w:trPr>
        <w:tc>
          <w:tcPr>
            <w:tcW w:w="3210" w:type="dxa"/>
          </w:tcPr>
          <w:p w:rsidR="1945E3CC" w:rsidP="6527FDA9" w:rsidRDefault="1945E3CC" w14:paraId="4BE1FDF7" w14:textId="5B70032F">
            <w:pPr>
              <w:rPr>
                <w:b/>
                <w:bCs/>
                <w:sz w:val="26"/>
                <w:szCs w:val="26"/>
              </w:rPr>
            </w:pPr>
            <w:r w:rsidRPr="6527FDA9">
              <w:rPr>
                <w:b/>
                <w:bCs/>
                <w:sz w:val="26"/>
                <w:szCs w:val="26"/>
              </w:rPr>
              <w:t>Notorietà</w:t>
            </w:r>
          </w:p>
        </w:tc>
        <w:tc>
          <w:tcPr>
            <w:tcW w:w="3210" w:type="dxa"/>
          </w:tcPr>
          <w:p w:rsidR="57037CEA" w:rsidP="6527FDA9" w:rsidRDefault="57037CEA" w14:paraId="0FF7FCDC" w14:textId="70D54106">
            <w:pPr>
              <w:rPr>
                <w:sz w:val="26"/>
                <w:szCs w:val="26"/>
              </w:rPr>
            </w:pPr>
            <w:r w:rsidRPr="6527FDA9">
              <w:rPr>
                <w:sz w:val="26"/>
                <w:szCs w:val="26"/>
              </w:rPr>
              <w:t>10</w:t>
            </w:r>
          </w:p>
        </w:tc>
        <w:tc>
          <w:tcPr>
            <w:tcW w:w="3210" w:type="dxa"/>
          </w:tcPr>
          <w:p w:rsidR="57037CEA" w:rsidP="6527FDA9" w:rsidRDefault="57037CEA" w14:paraId="3ED9B98E" w14:textId="3C6ECD0B">
            <w:pPr>
              <w:rPr>
                <w:sz w:val="26"/>
                <w:szCs w:val="26"/>
              </w:rPr>
            </w:pPr>
            <w:r w:rsidRPr="6527FDA9">
              <w:rPr>
                <w:sz w:val="26"/>
                <w:szCs w:val="26"/>
              </w:rPr>
              <w:t>(7, 9, 10, 10)</w:t>
            </w:r>
          </w:p>
        </w:tc>
      </w:tr>
      <w:tr w:rsidR="6527FDA9" w:rsidTr="6527FDA9" w14:paraId="057C9BAA" w14:textId="77777777">
        <w:trPr>
          <w:trHeight w:val="300"/>
        </w:trPr>
        <w:tc>
          <w:tcPr>
            <w:tcW w:w="3210" w:type="dxa"/>
          </w:tcPr>
          <w:p w:rsidR="1945E3CC" w:rsidP="6527FDA9" w:rsidRDefault="1945E3CC" w14:paraId="611CFE34" w14:textId="7F6F5E96">
            <w:pPr>
              <w:rPr>
                <w:b/>
                <w:bCs/>
                <w:sz w:val="26"/>
                <w:szCs w:val="26"/>
              </w:rPr>
            </w:pPr>
            <w:r w:rsidRPr="6527FDA9">
              <w:rPr>
                <w:b/>
                <w:bCs/>
                <w:sz w:val="26"/>
                <w:szCs w:val="26"/>
              </w:rPr>
              <w:t>Affidabilità</w:t>
            </w:r>
          </w:p>
        </w:tc>
        <w:tc>
          <w:tcPr>
            <w:tcW w:w="3210" w:type="dxa"/>
          </w:tcPr>
          <w:p w:rsidR="597CB194" w:rsidP="6527FDA9" w:rsidRDefault="597CB194" w14:paraId="6DD56BF4" w14:textId="3729EF5D">
            <w:pPr>
              <w:rPr>
                <w:sz w:val="26"/>
                <w:szCs w:val="26"/>
              </w:rPr>
            </w:pPr>
            <w:r w:rsidRPr="6527FDA9">
              <w:rPr>
                <w:sz w:val="26"/>
                <w:szCs w:val="26"/>
              </w:rPr>
              <w:t>10</w:t>
            </w:r>
          </w:p>
        </w:tc>
        <w:tc>
          <w:tcPr>
            <w:tcW w:w="3210" w:type="dxa"/>
          </w:tcPr>
          <w:p w:rsidR="597CB194" w:rsidP="6527FDA9" w:rsidRDefault="597CB194" w14:paraId="652D305D" w14:textId="6744154C">
            <w:pPr>
              <w:rPr>
                <w:sz w:val="26"/>
                <w:szCs w:val="26"/>
              </w:rPr>
            </w:pPr>
            <w:r w:rsidRPr="6527FDA9">
              <w:rPr>
                <w:sz w:val="26"/>
                <w:szCs w:val="26"/>
              </w:rPr>
              <w:t>(7, 9, 10, 10)</w:t>
            </w:r>
          </w:p>
        </w:tc>
      </w:tr>
      <w:tr w:rsidR="6527FDA9" w:rsidTr="6527FDA9" w14:paraId="66AA7E5C" w14:textId="77777777">
        <w:trPr>
          <w:trHeight w:val="300"/>
        </w:trPr>
        <w:tc>
          <w:tcPr>
            <w:tcW w:w="3210" w:type="dxa"/>
          </w:tcPr>
          <w:p w:rsidR="1945E3CC" w:rsidP="6527FDA9" w:rsidRDefault="1945E3CC" w14:paraId="3E3C506D" w14:textId="090C07A1">
            <w:pPr>
              <w:rPr>
                <w:b/>
                <w:bCs/>
                <w:sz w:val="26"/>
                <w:szCs w:val="26"/>
              </w:rPr>
            </w:pPr>
            <w:r w:rsidRPr="6527FDA9">
              <w:rPr>
                <w:b/>
                <w:bCs/>
                <w:sz w:val="26"/>
                <w:szCs w:val="26"/>
              </w:rPr>
              <w:t>Forza del brand</w:t>
            </w:r>
          </w:p>
        </w:tc>
        <w:tc>
          <w:tcPr>
            <w:tcW w:w="3210" w:type="dxa"/>
          </w:tcPr>
          <w:p w:rsidR="6527FDA9" w:rsidP="6527FDA9" w:rsidRDefault="6527FDA9" w14:paraId="0B0BFED1" w14:textId="67360556">
            <w:pPr>
              <w:rPr>
                <w:sz w:val="26"/>
                <w:szCs w:val="26"/>
              </w:rPr>
            </w:pPr>
          </w:p>
        </w:tc>
        <w:tc>
          <w:tcPr>
            <w:tcW w:w="3210" w:type="dxa"/>
          </w:tcPr>
          <w:p w:rsidR="20D4E599" w:rsidP="6527FDA9" w:rsidRDefault="20D4E599" w14:paraId="1252A755" w14:textId="7D6AB3CA">
            <w:pPr>
              <w:rPr>
                <w:sz w:val="26"/>
                <w:szCs w:val="26"/>
              </w:rPr>
            </w:pPr>
            <w:r w:rsidRPr="6527FDA9">
              <w:rPr>
                <w:sz w:val="26"/>
                <w:szCs w:val="26"/>
              </w:rPr>
              <w:t>0.842</w:t>
            </w:r>
            <w:r w:rsidRPr="6527FDA9" w:rsidR="62CD3F17">
              <w:rPr>
                <w:sz w:val="26"/>
                <w:szCs w:val="26"/>
              </w:rPr>
              <w:t xml:space="preserve"> </w:t>
            </w:r>
            <w:r w:rsidRPr="6527FDA9">
              <w:rPr>
                <w:sz w:val="26"/>
                <w:szCs w:val="26"/>
              </w:rPr>
              <w:t>*</w:t>
            </w:r>
            <w:r w:rsidRPr="6527FDA9" w:rsidR="62CD3F17">
              <w:rPr>
                <w:sz w:val="26"/>
                <w:szCs w:val="26"/>
              </w:rPr>
              <w:t xml:space="preserve"> </w:t>
            </w:r>
            <w:r w:rsidRPr="6527FDA9">
              <w:rPr>
                <w:sz w:val="26"/>
                <w:szCs w:val="26"/>
              </w:rPr>
              <w:t>(7, 9, 10, 10) + 0.158</w:t>
            </w:r>
            <w:r w:rsidRPr="6527FDA9" w:rsidR="6FA0F794">
              <w:rPr>
                <w:sz w:val="26"/>
                <w:szCs w:val="26"/>
              </w:rPr>
              <w:t xml:space="preserve"> </w:t>
            </w:r>
            <w:r w:rsidRPr="6527FDA9">
              <w:rPr>
                <w:sz w:val="26"/>
                <w:szCs w:val="26"/>
              </w:rPr>
              <w:t>*</w:t>
            </w:r>
            <w:r w:rsidRPr="6527FDA9" w:rsidR="4A291743">
              <w:rPr>
                <w:sz w:val="26"/>
                <w:szCs w:val="26"/>
              </w:rPr>
              <w:t xml:space="preserve"> </w:t>
            </w:r>
            <w:r w:rsidRPr="6527FDA9">
              <w:rPr>
                <w:sz w:val="26"/>
                <w:szCs w:val="26"/>
              </w:rPr>
              <w:t>(7, 9, 10, 10) = (7, 9, 10, 10)</w:t>
            </w:r>
          </w:p>
        </w:tc>
      </w:tr>
    </w:tbl>
    <w:p w:rsidR="6527FDA9" w:rsidP="6527FDA9" w:rsidRDefault="6527FDA9" w14:paraId="4A6DA0F2" w14:textId="53B4F1D4">
      <w:pPr>
        <w:rPr>
          <w:b/>
          <w:bCs/>
          <w:sz w:val="26"/>
          <w:szCs w:val="26"/>
        </w:rPr>
      </w:pPr>
    </w:p>
    <w:p w:rsidR="407C4287" w:rsidP="6527FDA9" w:rsidRDefault="407C4287" w14:paraId="1B297C96" w14:textId="0EE44532">
      <w:pPr>
        <w:rPr>
          <w:b/>
          <w:bCs/>
          <w:sz w:val="26"/>
          <w:szCs w:val="26"/>
        </w:rPr>
      </w:pPr>
      <w:r w:rsidRPr="6527FDA9">
        <w:rPr>
          <w:b/>
          <w:bCs/>
          <w:sz w:val="26"/>
          <w:szCs w:val="26"/>
        </w:rPr>
        <w:t xml:space="preserve">Valutazione globale Intervistato </w:t>
      </w:r>
      <w:r w:rsidR="00AA1849">
        <w:rPr>
          <w:b/>
          <w:bCs/>
          <w:sz w:val="26"/>
          <w:szCs w:val="26"/>
        </w:rPr>
        <w:t>33</w:t>
      </w:r>
      <w:r w:rsidRPr="6527FDA9">
        <w:rPr>
          <w:b/>
          <w:bCs/>
          <w:sz w:val="26"/>
          <w:szCs w:val="26"/>
        </w:rPr>
        <w:t xml:space="preserve"> per iPhone 16 Pro:</w:t>
      </w:r>
    </w:p>
    <w:p w:rsidR="407C4287" w:rsidP="6527FDA9" w:rsidRDefault="407C4287" w14:paraId="5CFFCA3E" w14:textId="41EE984E">
      <w:pPr>
        <w:rPr>
          <w:sz w:val="26"/>
          <w:szCs w:val="26"/>
        </w:rPr>
      </w:pPr>
      <w:r w:rsidRPr="6527FDA9">
        <w:rPr>
          <w:sz w:val="26"/>
          <w:szCs w:val="26"/>
        </w:rPr>
        <w:t>0.603 * (7, 9, 10, 10) + 0.253 * (5, 7, 7, 9) + 0.101 * (7, 9, 10, 10) + 0.044 * (7, 9, 10, 10) =</w:t>
      </w:r>
    </w:p>
    <w:p w:rsidR="407C4287" w:rsidP="6527FDA9" w:rsidRDefault="407C4287" w14:paraId="533259ED" w14:textId="1DBA3191">
      <w:pPr>
        <w:rPr>
          <w:sz w:val="26"/>
          <w:szCs w:val="26"/>
        </w:rPr>
      </w:pPr>
      <w:r w:rsidRPr="6527FDA9">
        <w:rPr>
          <w:sz w:val="26"/>
          <w:szCs w:val="26"/>
        </w:rPr>
        <w:t>= (6.5, 8.5, 9.25, 9.76)</w:t>
      </w:r>
    </w:p>
    <w:p w:rsidR="00153123" w:rsidP="003D2FA2" w:rsidRDefault="00153123" w14:paraId="042465AC" w14:textId="36793BA2">
      <w:pPr>
        <w:rPr>
          <w:b/>
          <w:bCs/>
          <w:sz w:val="26"/>
          <w:szCs w:val="26"/>
        </w:rPr>
      </w:pPr>
    </w:p>
    <w:p w:rsidR="00DF4E21" w:rsidP="6527FDA9" w:rsidRDefault="6DCD1682" w14:paraId="4F230E16" w14:textId="4FC67E47">
      <w:pPr>
        <w:rPr>
          <w:b/>
          <w:bCs/>
          <w:sz w:val="26"/>
          <w:szCs w:val="26"/>
        </w:rPr>
      </w:pPr>
      <w:r w:rsidRPr="6527FDA9">
        <w:rPr>
          <w:b/>
          <w:bCs/>
          <w:sz w:val="26"/>
          <w:szCs w:val="26"/>
        </w:rPr>
        <w:t>Valutazione Samsung Galaxy S24 Ultra:</w:t>
      </w:r>
    </w:p>
    <w:tbl>
      <w:tblPr>
        <w:tblStyle w:val="Grigliatabella"/>
        <w:tblW w:w="0" w:type="auto"/>
        <w:tblLayout w:type="fixed"/>
        <w:tblLook w:val="06A0" w:firstRow="1" w:lastRow="0" w:firstColumn="1" w:lastColumn="0" w:noHBand="1" w:noVBand="1"/>
      </w:tblPr>
      <w:tblGrid>
        <w:gridCol w:w="3210"/>
        <w:gridCol w:w="3210"/>
        <w:gridCol w:w="3210"/>
      </w:tblGrid>
      <w:tr w:rsidR="6527FDA9" w:rsidTr="6527FDA9" w14:paraId="3290D63C" w14:textId="77777777">
        <w:trPr>
          <w:trHeight w:val="300"/>
        </w:trPr>
        <w:tc>
          <w:tcPr>
            <w:tcW w:w="3210" w:type="dxa"/>
          </w:tcPr>
          <w:p w:rsidR="6527FDA9" w:rsidP="6527FDA9" w:rsidRDefault="6527FDA9" w14:paraId="565B33C6" w14:textId="363B57A9">
            <w:pPr>
              <w:rPr>
                <w:b/>
                <w:bCs/>
                <w:sz w:val="26"/>
                <w:szCs w:val="26"/>
              </w:rPr>
            </w:pPr>
          </w:p>
        </w:tc>
        <w:tc>
          <w:tcPr>
            <w:tcW w:w="3210" w:type="dxa"/>
          </w:tcPr>
          <w:p w:rsidR="6527FDA9" w:rsidP="6527FDA9" w:rsidRDefault="6527FDA9" w14:paraId="38785C2D" w14:textId="19734348">
            <w:pPr>
              <w:rPr>
                <w:b/>
                <w:bCs/>
                <w:sz w:val="26"/>
                <w:szCs w:val="26"/>
              </w:rPr>
            </w:pPr>
            <w:r w:rsidRPr="6527FDA9">
              <w:rPr>
                <w:b/>
                <w:bCs/>
                <w:sz w:val="26"/>
                <w:szCs w:val="26"/>
              </w:rPr>
              <w:t>Voto sondaggio</w:t>
            </w:r>
          </w:p>
        </w:tc>
        <w:tc>
          <w:tcPr>
            <w:tcW w:w="3210" w:type="dxa"/>
          </w:tcPr>
          <w:p w:rsidR="6527FDA9" w:rsidP="6527FDA9" w:rsidRDefault="6527FDA9" w14:paraId="1F8E153F" w14:textId="06F9AA35">
            <w:pPr>
              <w:rPr>
                <w:b/>
                <w:bCs/>
                <w:sz w:val="26"/>
                <w:szCs w:val="26"/>
              </w:rPr>
            </w:pPr>
            <w:r w:rsidRPr="6527FDA9">
              <w:rPr>
                <w:b/>
                <w:bCs/>
                <w:sz w:val="26"/>
                <w:szCs w:val="26"/>
              </w:rPr>
              <w:t>Valore Fuzzy</w:t>
            </w:r>
          </w:p>
        </w:tc>
      </w:tr>
      <w:tr w:rsidR="6527FDA9" w:rsidTr="6527FDA9" w14:paraId="22D5131C" w14:textId="77777777">
        <w:trPr>
          <w:trHeight w:val="300"/>
        </w:trPr>
        <w:tc>
          <w:tcPr>
            <w:tcW w:w="3210" w:type="dxa"/>
          </w:tcPr>
          <w:p w:rsidR="6527FDA9" w:rsidP="6527FDA9" w:rsidRDefault="6527FDA9" w14:paraId="6C4E8BFD" w14:textId="23FB865C">
            <w:pPr>
              <w:rPr>
                <w:sz w:val="26"/>
                <w:szCs w:val="26"/>
              </w:rPr>
            </w:pPr>
            <w:r w:rsidRPr="6527FDA9">
              <w:rPr>
                <w:b/>
                <w:bCs/>
                <w:sz w:val="26"/>
                <w:szCs w:val="26"/>
              </w:rPr>
              <w:t>Prestazioni</w:t>
            </w:r>
          </w:p>
        </w:tc>
        <w:tc>
          <w:tcPr>
            <w:tcW w:w="3210" w:type="dxa"/>
          </w:tcPr>
          <w:p w:rsidR="04FD7647" w:rsidP="6527FDA9" w:rsidRDefault="04FD7647" w14:paraId="3872E369" w14:textId="02FCF4B7">
            <w:pPr>
              <w:rPr>
                <w:sz w:val="26"/>
                <w:szCs w:val="26"/>
              </w:rPr>
            </w:pPr>
            <w:r w:rsidRPr="6527FDA9">
              <w:rPr>
                <w:sz w:val="26"/>
                <w:szCs w:val="26"/>
              </w:rPr>
              <w:t>7</w:t>
            </w:r>
          </w:p>
        </w:tc>
        <w:tc>
          <w:tcPr>
            <w:tcW w:w="3210" w:type="dxa"/>
          </w:tcPr>
          <w:p w:rsidR="6527FDA9" w:rsidP="6527FDA9" w:rsidRDefault="6527FDA9" w14:paraId="58727198" w14:textId="36B8898F">
            <w:pPr>
              <w:rPr>
                <w:sz w:val="26"/>
                <w:szCs w:val="26"/>
              </w:rPr>
            </w:pPr>
            <w:r w:rsidRPr="6527FDA9">
              <w:rPr>
                <w:sz w:val="26"/>
                <w:szCs w:val="26"/>
              </w:rPr>
              <w:t>(</w:t>
            </w:r>
            <w:r w:rsidRPr="6527FDA9" w:rsidR="63D14763">
              <w:rPr>
                <w:sz w:val="26"/>
                <w:szCs w:val="26"/>
              </w:rPr>
              <w:t>5, 7, 7, 9</w:t>
            </w:r>
            <w:r w:rsidRPr="6527FDA9">
              <w:rPr>
                <w:sz w:val="26"/>
                <w:szCs w:val="26"/>
              </w:rPr>
              <w:t>)</w:t>
            </w:r>
          </w:p>
        </w:tc>
      </w:tr>
      <w:tr w:rsidR="6527FDA9" w:rsidTr="6527FDA9" w14:paraId="12867206" w14:textId="77777777">
        <w:trPr>
          <w:trHeight w:val="300"/>
        </w:trPr>
        <w:tc>
          <w:tcPr>
            <w:tcW w:w="3210" w:type="dxa"/>
          </w:tcPr>
          <w:p w:rsidR="6527FDA9" w:rsidP="6527FDA9" w:rsidRDefault="6527FDA9" w14:paraId="5F762594" w14:textId="21B5CE6B">
            <w:pPr>
              <w:rPr>
                <w:b/>
                <w:bCs/>
                <w:sz w:val="26"/>
                <w:szCs w:val="26"/>
              </w:rPr>
            </w:pPr>
            <w:r w:rsidRPr="6527FDA9">
              <w:rPr>
                <w:b/>
                <w:bCs/>
                <w:sz w:val="26"/>
                <w:szCs w:val="26"/>
              </w:rPr>
              <w:t>Economicità</w:t>
            </w:r>
          </w:p>
        </w:tc>
        <w:tc>
          <w:tcPr>
            <w:tcW w:w="3210" w:type="dxa"/>
          </w:tcPr>
          <w:p w:rsidR="66349C4C" w:rsidP="6527FDA9" w:rsidRDefault="66349C4C" w14:paraId="072213C4" w14:textId="6F1660E1">
            <w:pPr>
              <w:rPr>
                <w:sz w:val="26"/>
                <w:szCs w:val="26"/>
              </w:rPr>
            </w:pPr>
            <w:r w:rsidRPr="6527FDA9">
              <w:rPr>
                <w:sz w:val="26"/>
                <w:szCs w:val="26"/>
              </w:rPr>
              <w:t>7</w:t>
            </w:r>
          </w:p>
        </w:tc>
        <w:tc>
          <w:tcPr>
            <w:tcW w:w="3210" w:type="dxa"/>
          </w:tcPr>
          <w:p w:rsidR="66349C4C" w:rsidP="6527FDA9" w:rsidRDefault="66349C4C" w14:paraId="21A3E7F5" w14:textId="2F325210">
            <w:pPr>
              <w:rPr>
                <w:sz w:val="26"/>
                <w:szCs w:val="26"/>
              </w:rPr>
            </w:pPr>
            <w:r w:rsidRPr="6527FDA9">
              <w:rPr>
                <w:sz w:val="26"/>
                <w:szCs w:val="26"/>
              </w:rPr>
              <w:t>(5, 7, 7, 9)</w:t>
            </w:r>
          </w:p>
        </w:tc>
      </w:tr>
      <w:tr w:rsidR="6527FDA9" w:rsidTr="6527FDA9" w14:paraId="527AACF1" w14:textId="77777777">
        <w:trPr>
          <w:trHeight w:val="300"/>
        </w:trPr>
        <w:tc>
          <w:tcPr>
            <w:tcW w:w="3210" w:type="dxa"/>
          </w:tcPr>
          <w:p w:rsidR="6527FDA9" w:rsidP="6527FDA9" w:rsidRDefault="6527FDA9" w14:paraId="7B1531EC" w14:textId="6D3EB445">
            <w:pPr>
              <w:rPr>
                <w:b/>
                <w:bCs/>
                <w:sz w:val="26"/>
                <w:szCs w:val="26"/>
              </w:rPr>
            </w:pPr>
            <w:r w:rsidRPr="6527FDA9">
              <w:rPr>
                <w:b/>
                <w:bCs/>
                <w:sz w:val="26"/>
                <w:szCs w:val="26"/>
              </w:rPr>
              <w:t>Design</w:t>
            </w:r>
          </w:p>
        </w:tc>
        <w:tc>
          <w:tcPr>
            <w:tcW w:w="3210" w:type="dxa"/>
          </w:tcPr>
          <w:p w:rsidR="5D0728BB" w:rsidP="6527FDA9" w:rsidRDefault="5D0728BB" w14:paraId="76DCAA74" w14:textId="0768EFCD">
            <w:pPr>
              <w:rPr>
                <w:sz w:val="26"/>
                <w:szCs w:val="26"/>
              </w:rPr>
            </w:pPr>
            <w:r w:rsidRPr="6527FDA9">
              <w:rPr>
                <w:sz w:val="26"/>
                <w:szCs w:val="26"/>
              </w:rPr>
              <w:t>5</w:t>
            </w:r>
          </w:p>
        </w:tc>
        <w:tc>
          <w:tcPr>
            <w:tcW w:w="3210" w:type="dxa"/>
          </w:tcPr>
          <w:p w:rsidR="6527FDA9" w:rsidP="6527FDA9" w:rsidRDefault="6527FDA9" w14:paraId="2C8F946E" w14:textId="1782BA05">
            <w:pPr>
              <w:rPr>
                <w:sz w:val="26"/>
                <w:szCs w:val="26"/>
              </w:rPr>
            </w:pPr>
            <w:r w:rsidRPr="6527FDA9">
              <w:rPr>
                <w:sz w:val="26"/>
                <w:szCs w:val="26"/>
              </w:rPr>
              <w:t>(</w:t>
            </w:r>
            <w:r w:rsidRPr="6527FDA9" w:rsidR="6BD576FA">
              <w:rPr>
                <w:sz w:val="26"/>
                <w:szCs w:val="26"/>
              </w:rPr>
              <w:t>3, 5, 5, 7)</w:t>
            </w:r>
          </w:p>
        </w:tc>
      </w:tr>
      <w:tr w:rsidR="6527FDA9" w:rsidTr="6527FDA9" w14:paraId="3091663D" w14:textId="77777777">
        <w:trPr>
          <w:trHeight w:val="300"/>
        </w:trPr>
        <w:tc>
          <w:tcPr>
            <w:tcW w:w="3210" w:type="dxa"/>
          </w:tcPr>
          <w:p w:rsidR="6527FDA9" w:rsidP="6527FDA9" w:rsidRDefault="6527FDA9" w14:paraId="19D95FDD" w14:textId="5B70032F">
            <w:pPr>
              <w:rPr>
                <w:b/>
                <w:bCs/>
                <w:sz w:val="26"/>
                <w:szCs w:val="26"/>
              </w:rPr>
            </w:pPr>
            <w:r w:rsidRPr="6527FDA9">
              <w:rPr>
                <w:b/>
                <w:bCs/>
                <w:sz w:val="26"/>
                <w:szCs w:val="26"/>
              </w:rPr>
              <w:t>Notorietà</w:t>
            </w:r>
          </w:p>
        </w:tc>
        <w:tc>
          <w:tcPr>
            <w:tcW w:w="3210" w:type="dxa"/>
          </w:tcPr>
          <w:p w:rsidR="3A485A5B" w:rsidP="6527FDA9" w:rsidRDefault="3A485A5B" w14:paraId="52B2B8C3" w14:textId="5F1E5338">
            <w:pPr>
              <w:rPr>
                <w:sz w:val="26"/>
                <w:szCs w:val="26"/>
              </w:rPr>
            </w:pPr>
            <w:r w:rsidRPr="6527FDA9">
              <w:rPr>
                <w:sz w:val="26"/>
                <w:szCs w:val="26"/>
              </w:rPr>
              <w:t>8</w:t>
            </w:r>
          </w:p>
        </w:tc>
        <w:tc>
          <w:tcPr>
            <w:tcW w:w="3210" w:type="dxa"/>
          </w:tcPr>
          <w:p w:rsidR="3A485A5B" w:rsidP="6527FDA9" w:rsidRDefault="3A485A5B" w14:paraId="5DF81100" w14:textId="4E1338F1">
            <w:pPr>
              <w:spacing w:line="259" w:lineRule="auto"/>
            </w:pPr>
            <w:r w:rsidRPr="6527FDA9">
              <w:rPr>
                <w:sz w:val="26"/>
                <w:szCs w:val="26"/>
              </w:rPr>
              <w:t>(6, 8, 8.5 9.5)</w:t>
            </w:r>
          </w:p>
        </w:tc>
      </w:tr>
      <w:tr w:rsidR="6527FDA9" w:rsidTr="6527FDA9" w14:paraId="2AB1AC67" w14:textId="77777777">
        <w:trPr>
          <w:trHeight w:val="300"/>
        </w:trPr>
        <w:tc>
          <w:tcPr>
            <w:tcW w:w="3210" w:type="dxa"/>
          </w:tcPr>
          <w:p w:rsidR="6527FDA9" w:rsidP="6527FDA9" w:rsidRDefault="6527FDA9" w14:paraId="2A167274" w14:textId="7F6F5E96">
            <w:pPr>
              <w:rPr>
                <w:b/>
                <w:bCs/>
                <w:sz w:val="26"/>
                <w:szCs w:val="26"/>
              </w:rPr>
            </w:pPr>
            <w:r w:rsidRPr="6527FDA9">
              <w:rPr>
                <w:b/>
                <w:bCs/>
                <w:sz w:val="26"/>
                <w:szCs w:val="26"/>
              </w:rPr>
              <w:t>Affidabilità</w:t>
            </w:r>
          </w:p>
        </w:tc>
        <w:tc>
          <w:tcPr>
            <w:tcW w:w="3210" w:type="dxa"/>
          </w:tcPr>
          <w:p w:rsidR="615DE140" w:rsidP="6527FDA9" w:rsidRDefault="615DE140" w14:paraId="3096CB0C" w14:textId="46BFD0A7">
            <w:pPr>
              <w:rPr>
                <w:sz w:val="26"/>
                <w:szCs w:val="26"/>
              </w:rPr>
            </w:pPr>
            <w:r w:rsidRPr="6527FDA9">
              <w:rPr>
                <w:sz w:val="26"/>
                <w:szCs w:val="26"/>
              </w:rPr>
              <w:t>9</w:t>
            </w:r>
          </w:p>
        </w:tc>
        <w:tc>
          <w:tcPr>
            <w:tcW w:w="3210" w:type="dxa"/>
          </w:tcPr>
          <w:p w:rsidR="6527FDA9" w:rsidP="6527FDA9" w:rsidRDefault="6527FDA9" w14:paraId="74317748" w14:textId="6744154C">
            <w:pPr>
              <w:rPr>
                <w:sz w:val="26"/>
                <w:szCs w:val="26"/>
              </w:rPr>
            </w:pPr>
            <w:r w:rsidRPr="6527FDA9">
              <w:rPr>
                <w:sz w:val="26"/>
                <w:szCs w:val="26"/>
              </w:rPr>
              <w:t>(7, 9, 10, 10)</w:t>
            </w:r>
          </w:p>
        </w:tc>
      </w:tr>
      <w:tr w:rsidR="6527FDA9" w:rsidTr="6527FDA9" w14:paraId="1A9B6ADB" w14:textId="77777777">
        <w:trPr>
          <w:trHeight w:val="300"/>
        </w:trPr>
        <w:tc>
          <w:tcPr>
            <w:tcW w:w="3210" w:type="dxa"/>
          </w:tcPr>
          <w:p w:rsidR="6527FDA9" w:rsidP="6527FDA9" w:rsidRDefault="6527FDA9" w14:paraId="4BDF6908" w14:textId="090C07A1">
            <w:pPr>
              <w:rPr>
                <w:b/>
                <w:bCs/>
                <w:sz w:val="26"/>
                <w:szCs w:val="26"/>
              </w:rPr>
            </w:pPr>
            <w:r w:rsidRPr="6527FDA9">
              <w:rPr>
                <w:b/>
                <w:bCs/>
                <w:sz w:val="26"/>
                <w:szCs w:val="26"/>
              </w:rPr>
              <w:t>Forza del brand</w:t>
            </w:r>
          </w:p>
        </w:tc>
        <w:tc>
          <w:tcPr>
            <w:tcW w:w="3210" w:type="dxa"/>
          </w:tcPr>
          <w:p w:rsidR="6527FDA9" w:rsidP="6527FDA9" w:rsidRDefault="6527FDA9" w14:paraId="05AADC72" w14:textId="67360556">
            <w:pPr>
              <w:rPr>
                <w:sz w:val="26"/>
                <w:szCs w:val="26"/>
              </w:rPr>
            </w:pPr>
          </w:p>
        </w:tc>
        <w:tc>
          <w:tcPr>
            <w:tcW w:w="3210" w:type="dxa"/>
          </w:tcPr>
          <w:p w:rsidR="6527FDA9" w:rsidP="6527FDA9" w:rsidRDefault="6527FDA9" w14:paraId="585B0B08" w14:textId="781F064B">
            <w:pPr>
              <w:spacing w:line="259" w:lineRule="auto"/>
              <w:rPr>
                <w:sz w:val="26"/>
                <w:szCs w:val="26"/>
              </w:rPr>
            </w:pPr>
            <w:r w:rsidRPr="6527FDA9">
              <w:rPr>
                <w:sz w:val="26"/>
                <w:szCs w:val="26"/>
              </w:rPr>
              <w:t xml:space="preserve">0.842 * </w:t>
            </w:r>
            <w:r w:rsidRPr="6527FDA9" w:rsidR="31C4B562">
              <w:rPr>
                <w:sz w:val="26"/>
                <w:szCs w:val="26"/>
              </w:rPr>
              <w:t>(6, 8, 8.5 9.5)</w:t>
            </w:r>
          </w:p>
          <w:p w:rsidR="6527FDA9" w:rsidP="6527FDA9" w:rsidRDefault="6527FDA9" w14:paraId="3926B604" w14:textId="19CC6CD5">
            <w:pPr>
              <w:rPr>
                <w:sz w:val="26"/>
                <w:szCs w:val="26"/>
              </w:rPr>
            </w:pPr>
            <w:r w:rsidRPr="6527FDA9">
              <w:rPr>
                <w:sz w:val="26"/>
                <w:szCs w:val="26"/>
              </w:rPr>
              <w:t xml:space="preserve"> + 0.158 * (7, 9, 10, 10) = </w:t>
            </w:r>
            <w:r w:rsidRPr="6527FDA9" w:rsidR="3741D6EF">
              <w:rPr>
                <w:sz w:val="26"/>
                <w:szCs w:val="26"/>
              </w:rPr>
              <w:t>(6.2, 8.2, 8.74, 9.6)</w:t>
            </w:r>
          </w:p>
        </w:tc>
      </w:tr>
    </w:tbl>
    <w:p w:rsidR="3741D6EF" w:rsidP="6527FDA9" w:rsidRDefault="3741D6EF" w14:paraId="61DE7D48" w14:textId="7AD74638">
      <w:pPr>
        <w:rPr>
          <w:b/>
          <w:bCs/>
          <w:sz w:val="26"/>
          <w:szCs w:val="26"/>
        </w:rPr>
      </w:pPr>
      <w:r w:rsidRPr="6527FDA9">
        <w:rPr>
          <w:b/>
          <w:bCs/>
          <w:sz w:val="26"/>
          <w:szCs w:val="26"/>
        </w:rPr>
        <w:lastRenderedPageBreak/>
        <w:t xml:space="preserve">Valutazione globale Intervistato </w:t>
      </w:r>
      <w:r w:rsidR="00AA1849">
        <w:rPr>
          <w:b/>
          <w:bCs/>
          <w:sz w:val="26"/>
          <w:szCs w:val="26"/>
        </w:rPr>
        <w:t>33</w:t>
      </w:r>
      <w:r w:rsidRPr="6527FDA9">
        <w:rPr>
          <w:b/>
          <w:bCs/>
          <w:sz w:val="26"/>
          <w:szCs w:val="26"/>
        </w:rPr>
        <w:t xml:space="preserve"> per </w:t>
      </w:r>
      <w:r w:rsidRPr="6527FDA9">
        <w:rPr>
          <w:rFonts w:ascii="Calibri" w:hAnsi="Calibri" w:eastAsia="Calibri" w:cs="Calibri"/>
          <w:b/>
          <w:bCs/>
          <w:sz w:val="26"/>
          <w:szCs w:val="26"/>
        </w:rPr>
        <w:t>Samsung Galaxy S24 Ultra</w:t>
      </w:r>
      <w:r w:rsidRPr="6527FDA9">
        <w:rPr>
          <w:b/>
          <w:bCs/>
          <w:sz w:val="26"/>
          <w:szCs w:val="26"/>
        </w:rPr>
        <w:t>:</w:t>
      </w:r>
    </w:p>
    <w:p w:rsidR="3741D6EF" w:rsidP="6527FDA9" w:rsidRDefault="3741D6EF" w14:paraId="6C30B49A" w14:textId="6F68942B">
      <w:pPr>
        <w:rPr>
          <w:sz w:val="26"/>
          <w:szCs w:val="26"/>
        </w:rPr>
      </w:pPr>
      <w:r w:rsidRPr="6527FDA9">
        <w:rPr>
          <w:sz w:val="26"/>
          <w:szCs w:val="26"/>
        </w:rPr>
        <w:t>0.603 * (5, 7, 7, 9) + 0.253 * (5, 7, 7, 9) + 0.101 * (3, 5, 5, 7) + 0.044 * (6.2, 8.2, 8.74, 9.6) =</w:t>
      </w:r>
    </w:p>
    <w:p w:rsidR="3741D6EF" w:rsidP="6527FDA9" w:rsidRDefault="3741D6EF" w14:paraId="6F028D62" w14:textId="3B0555FB">
      <w:pPr>
        <w:rPr>
          <w:sz w:val="26"/>
          <w:szCs w:val="26"/>
        </w:rPr>
      </w:pPr>
      <w:r w:rsidRPr="6527FDA9">
        <w:rPr>
          <w:sz w:val="26"/>
          <w:szCs w:val="26"/>
        </w:rPr>
        <w:t>= (4.9, 6.9, 6.9, 8.8)</w:t>
      </w:r>
    </w:p>
    <w:p w:rsidR="6527FDA9" w:rsidP="6527FDA9" w:rsidRDefault="6527FDA9" w14:paraId="59C21A10" w14:textId="0901B462">
      <w:pPr>
        <w:rPr>
          <w:sz w:val="26"/>
          <w:szCs w:val="26"/>
        </w:rPr>
      </w:pPr>
    </w:p>
    <w:p w:rsidR="3741D6EF" w:rsidP="6527FDA9" w:rsidRDefault="3741D6EF" w14:paraId="10EDA0CB" w14:textId="779410E4">
      <w:pPr>
        <w:rPr>
          <w:b/>
          <w:bCs/>
          <w:sz w:val="26"/>
          <w:szCs w:val="26"/>
        </w:rPr>
      </w:pPr>
      <w:r w:rsidRPr="6527FDA9">
        <w:rPr>
          <w:b/>
          <w:bCs/>
          <w:sz w:val="26"/>
          <w:szCs w:val="26"/>
        </w:rPr>
        <w:t>Valutazione Xiaomi 14T Pro:</w:t>
      </w:r>
    </w:p>
    <w:tbl>
      <w:tblPr>
        <w:tblStyle w:val="Grigliatabella"/>
        <w:tblW w:w="0" w:type="auto"/>
        <w:tblLayout w:type="fixed"/>
        <w:tblLook w:val="06A0" w:firstRow="1" w:lastRow="0" w:firstColumn="1" w:lastColumn="0" w:noHBand="1" w:noVBand="1"/>
      </w:tblPr>
      <w:tblGrid>
        <w:gridCol w:w="3210"/>
        <w:gridCol w:w="3210"/>
        <w:gridCol w:w="3210"/>
      </w:tblGrid>
      <w:tr w:rsidR="6527FDA9" w:rsidTr="6527FDA9" w14:paraId="776DB5B1" w14:textId="77777777">
        <w:trPr>
          <w:trHeight w:val="300"/>
        </w:trPr>
        <w:tc>
          <w:tcPr>
            <w:tcW w:w="3210" w:type="dxa"/>
          </w:tcPr>
          <w:p w:rsidR="6527FDA9" w:rsidP="6527FDA9" w:rsidRDefault="6527FDA9" w14:paraId="2E7C0F0F" w14:textId="363B57A9">
            <w:pPr>
              <w:rPr>
                <w:b/>
                <w:bCs/>
                <w:sz w:val="26"/>
                <w:szCs w:val="26"/>
              </w:rPr>
            </w:pPr>
          </w:p>
        </w:tc>
        <w:tc>
          <w:tcPr>
            <w:tcW w:w="3210" w:type="dxa"/>
          </w:tcPr>
          <w:p w:rsidR="6527FDA9" w:rsidP="6527FDA9" w:rsidRDefault="6527FDA9" w14:paraId="4E66E8FD" w14:textId="19734348">
            <w:pPr>
              <w:rPr>
                <w:b/>
                <w:bCs/>
                <w:sz w:val="26"/>
                <w:szCs w:val="26"/>
              </w:rPr>
            </w:pPr>
            <w:r w:rsidRPr="6527FDA9">
              <w:rPr>
                <w:b/>
                <w:bCs/>
                <w:sz w:val="26"/>
                <w:szCs w:val="26"/>
              </w:rPr>
              <w:t>Voto sondaggio</w:t>
            </w:r>
          </w:p>
        </w:tc>
        <w:tc>
          <w:tcPr>
            <w:tcW w:w="3210" w:type="dxa"/>
          </w:tcPr>
          <w:p w:rsidR="6527FDA9" w:rsidP="6527FDA9" w:rsidRDefault="6527FDA9" w14:paraId="16AA8A63" w14:textId="06F9AA35">
            <w:pPr>
              <w:rPr>
                <w:b/>
                <w:bCs/>
                <w:sz w:val="26"/>
                <w:szCs w:val="26"/>
              </w:rPr>
            </w:pPr>
            <w:r w:rsidRPr="6527FDA9">
              <w:rPr>
                <w:b/>
                <w:bCs/>
                <w:sz w:val="26"/>
                <w:szCs w:val="26"/>
              </w:rPr>
              <w:t>Valore Fuzzy</w:t>
            </w:r>
          </w:p>
        </w:tc>
      </w:tr>
      <w:tr w:rsidR="6527FDA9" w:rsidTr="6527FDA9" w14:paraId="5E2FFB72" w14:textId="77777777">
        <w:trPr>
          <w:trHeight w:val="300"/>
        </w:trPr>
        <w:tc>
          <w:tcPr>
            <w:tcW w:w="3210" w:type="dxa"/>
          </w:tcPr>
          <w:p w:rsidR="6527FDA9" w:rsidP="6527FDA9" w:rsidRDefault="6527FDA9" w14:paraId="02BDDD6C" w14:textId="23FB865C">
            <w:pPr>
              <w:rPr>
                <w:sz w:val="26"/>
                <w:szCs w:val="26"/>
              </w:rPr>
            </w:pPr>
            <w:r w:rsidRPr="6527FDA9">
              <w:rPr>
                <w:b/>
                <w:bCs/>
                <w:sz w:val="26"/>
                <w:szCs w:val="26"/>
              </w:rPr>
              <w:t>Prestazioni</w:t>
            </w:r>
          </w:p>
        </w:tc>
        <w:tc>
          <w:tcPr>
            <w:tcW w:w="3210" w:type="dxa"/>
          </w:tcPr>
          <w:p w:rsidR="144D7EED" w:rsidP="6527FDA9" w:rsidRDefault="144D7EED" w14:paraId="3E83931A" w14:textId="45A4AB69">
            <w:pPr>
              <w:rPr>
                <w:sz w:val="26"/>
                <w:szCs w:val="26"/>
              </w:rPr>
            </w:pPr>
            <w:r w:rsidRPr="6527FDA9">
              <w:rPr>
                <w:sz w:val="26"/>
                <w:szCs w:val="26"/>
              </w:rPr>
              <w:t>7</w:t>
            </w:r>
          </w:p>
        </w:tc>
        <w:tc>
          <w:tcPr>
            <w:tcW w:w="3210" w:type="dxa"/>
          </w:tcPr>
          <w:p w:rsidR="144D7EED" w:rsidP="6527FDA9" w:rsidRDefault="144D7EED" w14:paraId="688AC2D9" w14:textId="4E6897DD">
            <w:pPr>
              <w:rPr>
                <w:sz w:val="26"/>
                <w:szCs w:val="26"/>
              </w:rPr>
            </w:pPr>
            <w:r w:rsidRPr="6527FDA9">
              <w:rPr>
                <w:sz w:val="26"/>
                <w:szCs w:val="26"/>
              </w:rPr>
              <w:t>(5, 7, 7, 9)</w:t>
            </w:r>
          </w:p>
        </w:tc>
      </w:tr>
      <w:tr w:rsidR="6527FDA9" w:rsidTr="6527FDA9" w14:paraId="1B22A90E" w14:textId="77777777">
        <w:trPr>
          <w:trHeight w:val="300"/>
        </w:trPr>
        <w:tc>
          <w:tcPr>
            <w:tcW w:w="3210" w:type="dxa"/>
          </w:tcPr>
          <w:p w:rsidR="6527FDA9" w:rsidP="6527FDA9" w:rsidRDefault="6527FDA9" w14:paraId="5F12D305" w14:textId="21B5CE6B">
            <w:pPr>
              <w:rPr>
                <w:b/>
                <w:bCs/>
                <w:sz w:val="26"/>
                <w:szCs w:val="26"/>
              </w:rPr>
            </w:pPr>
            <w:r w:rsidRPr="6527FDA9">
              <w:rPr>
                <w:b/>
                <w:bCs/>
                <w:sz w:val="26"/>
                <w:szCs w:val="26"/>
              </w:rPr>
              <w:t>Economicità</w:t>
            </w:r>
          </w:p>
        </w:tc>
        <w:tc>
          <w:tcPr>
            <w:tcW w:w="3210" w:type="dxa"/>
          </w:tcPr>
          <w:p w:rsidR="50C78C5A" w:rsidP="6527FDA9" w:rsidRDefault="50C78C5A" w14:paraId="3AC6CDC7" w14:textId="605CAC94">
            <w:pPr>
              <w:rPr>
                <w:sz w:val="26"/>
                <w:szCs w:val="26"/>
              </w:rPr>
            </w:pPr>
            <w:r w:rsidRPr="6527FDA9">
              <w:rPr>
                <w:sz w:val="26"/>
                <w:szCs w:val="26"/>
              </w:rPr>
              <w:t>8</w:t>
            </w:r>
          </w:p>
        </w:tc>
        <w:tc>
          <w:tcPr>
            <w:tcW w:w="3210" w:type="dxa"/>
          </w:tcPr>
          <w:p w:rsidR="6527FDA9" w:rsidP="6527FDA9" w:rsidRDefault="6527FDA9" w14:paraId="19264BA8" w14:textId="1975BE5C">
            <w:pPr>
              <w:rPr>
                <w:sz w:val="26"/>
                <w:szCs w:val="26"/>
              </w:rPr>
            </w:pPr>
            <w:r w:rsidRPr="6527FDA9">
              <w:rPr>
                <w:sz w:val="26"/>
                <w:szCs w:val="26"/>
              </w:rPr>
              <w:t>(</w:t>
            </w:r>
            <w:r w:rsidRPr="6527FDA9" w:rsidR="37C5B879">
              <w:rPr>
                <w:sz w:val="26"/>
                <w:szCs w:val="26"/>
              </w:rPr>
              <w:t>6</w:t>
            </w:r>
            <w:r w:rsidRPr="6527FDA9">
              <w:rPr>
                <w:sz w:val="26"/>
                <w:szCs w:val="26"/>
              </w:rPr>
              <w:t>,</w:t>
            </w:r>
            <w:r w:rsidRPr="6527FDA9" w:rsidR="4C6F797B">
              <w:rPr>
                <w:sz w:val="26"/>
                <w:szCs w:val="26"/>
              </w:rPr>
              <w:t xml:space="preserve"> 8</w:t>
            </w:r>
            <w:r w:rsidRPr="6527FDA9">
              <w:rPr>
                <w:sz w:val="26"/>
                <w:szCs w:val="26"/>
              </w:rPr>
              <w:t xml:space="preserve">, </w:t>
            </w:r>
            <w:r w:rsidRPr="6527FDA9" w:rsidR="33E55DA8">
              <w:rPr>
                <w:sz w:val="26"/>
                <w:szCs w:val="26"/>
              </w:rPr>
              <w:t>8.5</w:t>
            </w:r>
            <w:r w:rsidRPr="6527FDA9">
              <w:rPr>
                <w:sz w:val="26"/>
                <w:szCs w:val="26"/>
              </w:rPr>
              <w:t>, 9</w:t>
            </w:r>
            <w:r w:rsidRPr="6527FDA9" w:rsidR="2E4F4339">
              <w:rPr>
                <w:sz w:val="26"/>
                <w:szCs w:val="26"/>
              </w:rPr>
              <w:t>.5</w:t>
            </w:r>
            <w:r w:rsidRPr="6527FDA9">
              <w:rPr>
                <w:sz w:val="26"/>
                <w:szCs w:val="26"/>
              </w:rPr>
              <w:t>)</w:t>
            </w:r>
          </w:p>
        </w:tc>
      </w:tr>
      <w:tr w:rsidR="6527FDA9" w:rsidTr="6527FDA9" w14:paraId="317FDC87" w14:textId="77777777">
        <w:trPr>
          <w:trHeight w:val="300"/>
        </w:trPr>
        <w:tc>
          <w:tcPr>
            <w:tcW w:w="3210" w:type="dxa"/>
          </w:tcPr>
          <w:p w:rsidR="6527FDA9" w:rsidP="6527FDA9" w:rsidRDefault="6527FDA9" w14:paraId="3B328422" w14:textId="6D3EB445">
            <w:pPr>
              <w:rPr>
                <w:b/>
                <w:bCs/>
                <w:sz w:val="26"/>
                <w:szCs w:val="26"/>
              </w:rPr>
            </w:pPr>
            <w:r w:rsidRPr="6527FDA9">
              <w:rPr>
                <w:b/>
                <w:bCs/>
                <w:sz w:val="26"/>
                <w:szCs w:val="26"/>
              </w:rPr>
              <w:t>Design</w:t>
            </w:r>
          </w:p>
        </w:tc>
        <w:tc>
          <w:tcPr>
            <w:tcW w:w="3210" w:type="dxa"/>
          </w:tcPr>
          <w:p w:rsidR="7CC8A136" w:rsidP="6527FDA9" w:rsidRDefault="7CC8A136" w14:paraId="257F03A2" w14:textId="69B58B13">
            <w:pPr>
              <w:rPr>
                <w:sz w:val="26"/>
                <w:szCs w:val="26"/>
              </w:rPr>
            </w:pPr>
            <w:r w:rsidRPr="6527FDA9">
              <w:rPr>
                <w:sz w:val="26"/>
                <w:szCs w:val="26"/>
              </w:rPr>
              <w:t>5</w:t>
            </w:r>
          </w:p>
        </w:tc>
        <w:tc>
          <w:tcPr>
            <w:tcW w:w="3210" w:type="dxa"/>
          </w:tcPr>
          <w:p w:rsidR="6527FDA9" w:rsidP="6527FDA9" w:rsidRDefault="6527FDA9" w14:paraId="196206C7" w14:textId="4935A93F">
            <w:pPr>
              <w:spacing w:line="259" w:lineRule="auto"/>
              <w:rPr>
                <w:sz w:val="26"/>
                <w:szCs w:val="26"/>
              </w:rPr>
            </w:pPr>
            <w:r w:rsidRPr="6527FDA9">
              <w:rPr>
                <w:sz w:val="26"/>
                <w:szCs w:val="26"/>
              </w:rPr>
              <w:t>(</w:t>
            </w:r>
            <w:r w:rsidRPr="6527FDA9" w:rsidR="66969E38">
              <w:rPr>
                <w:sz w:val="26"/>
                <w:szCs w:val="26"/>
              </w:rPr>
              <w:t>3, 5, 5, 7)</w:t>
            </w:r>
          </w:p>
        </w:tc>
      </w:tr>
      <w:tr w:rsidR="6527FDA9" w:rsidTr="6527FDA9" w14:paraId="5C4B81DC" w14:textId="77777777">
        <w:trPr>
          <w:trHeight w:val="300"/>
        </w:trPr>
        <w:tc>
          <w:tcPr>
            <w:tcW w:w="3210" w:type="dxa"/>
          </w:tcPr>
          <w:p w:rsidR="6527FDA9" w:rsidP="6527FDA9" w:rsidRDefault="6527FDA9" w14:paraId="71CD7A39" w14:textId="5B70032F">
            <w:pPr>
              <w:rPr>
                <w:b/>
                <w:bCs/>
                <w:sz w:val="26"/>
                <w:szCs w:val="26"/>
              </w:rPr>
            </w:pPr>
            <w:r w:rsidRPr="6527FDA9">
              <w:rPr>
                <w:b/>
                <w:bCs/>
                <w:sz w:val="26"/>
                <w:szCs w:val="26"/>
              </w:rPr>
              <w:t>Notorietà</w:t>
            </w:r>
          </w:p>
        </w:tc>
        <w:tc>
          <w:tcPr>
            <w:tcW w:w="3210" w:type="dxa"/>
          </w:tcPr>
          <w:p w:rsidR="3A8E593B" w:rsidP="6527FDA9" w:rsidRDefault="3A8E593B" w14:paraId="7629D3A6" w14:textId="560B7209">
            <w:pPr>
              <w:rPr>
                <w:sz w:val="26"/>
                <w:szCs w:val="26"/>
              </w:rPr>
            </w:pPr>
            <w:r w:rsidRPr="6527FDA9">
              <w:rPr>
                <w:sz w:val="26"/>
                <w:szCs w:val="26"/>
              </w:rPr>
              <w:t>8</w:t>
            </w:r>
          </w:p>
        </w:tc>
        <w:tc>
          <w:tcPr>
            <w:tcW w:w="3210" w:type="dxa"/>
          </w:tcPr>
          <w:p w:rsidR="3A8E593B" w:rsidP="6527FDA9" w:rsidRDefault="3A8E593B" w14:paraId="624F6442" w14:textId="7EE0765A">
            <w:pPr>
              <w:rPr>
                <w:sz w:val="26"/>
                <w:szCs w:val="26"/>
              </w:rPr>
            </w:pPr>
            <w:r w:rsidRPr="6527FDA9">
              <w:rPr>
                <w:sz w:val="26"/>
                <w:szCs w:val="26"/>
              </w:rPr>
              <w:t>(6, 8, 8.5, 9.5)</w:t>
            </w:r>
          </w:p>
        </w:tc>
      </w:tr>
      <w:tr w:rsidR="6527FDA9" w:rsidTr="6527FDA9" w14:paraId="30B46725" w14:textId="77777777">
        <w:trPr>
          <w:trHeight w:val="300"/>
        </w:trPr>
        <w:tc>
          <w:tcPr>
            <w:tcW w:w="3210" w:type="dxa"/>
          </w:tcPr>
          <w:p w:rsidR="6527FDA9" w:rsidP="6527FDA9" w:rsidRDefault="6527FDA9" w14:paraId="0B4FD063" w14:textId="7F6F5E96">
            <w:pPr>
              <w:rPr>
                <w:b/>
                <w:bCs/>
                <w:sz w:val="26"/>
                <w:szCs w:val="26"/>
              </w:rPr>
            </w:pPr>
            <w:r w:rsidRPr="6527FDA9">
              <w:rPr>
                <w:b/>
                <w:bCs/>
                <w:sz w:val="26"/>
                <w:szCs w:val="26"/>
              </w:rPr>
              <w:t>Affidabilità</w:t>
            </w:r>
          </w:p>
        </w:tc>
        <w:tc>
          <w:tcPr>
            <w:tcW w:w="3210" w:type="dxa"/>
          </w:tcPr>
          <w:p w:rsidR="3C25B097" w:rsidP="6527FDA9" w:rsidRDefault="3C25B097" w14:paraId="4A863D4D" w14:textId="3EF6243E">
            <w:pPr>
              <w:rPr>
                <w:sz w:val="26"/>
                <w:szCs w:val="26"/>
              </w:rPr>
            </w:pPr>
            <w:r w:rsidRPr="6527FDA9">
              <w:rPr>
                <w:sz w:val="26"/>
                <w:szCs w:val="26"/>
              </w:rPr>
              <w:t>9</w:t>
            </w:r>
          </w:p>
        </w:tc>
        <w:tc>
          <w:tcPr>
            <w:tcW w:w="3210" w:type="dxa"/>
          </w:tcPr>
          <w:p w:rsidR="6527FDA9" w:rsidP="6527FDA9" w:rsidRDefault="6527FDA9" w14:paraId="4A6A164B" w14:textId="6744154C">
            <w:pPr>
              <w:rPr>
                <w:sz w:val="26"/>
                <w:szCs w:val="26"/>
              </w:rPr>
            </w:pPr>
            <w:r w:rsidRPr="6527FDA9">
              <w:rPr>
                <w:sz w:val="26"/>
                <w:szCs w:val="26"/>
              </w:rPr>
              <w:t>(7, 9, 10, 10)</w:t>
            </w:r>
          </w:p>
        </w:tc>
      </w:tr>
      <w:tr w:rsidR="6527FDA9" w:rsidTr="6527FDA9" w14:paraId="6C6745F9" w14:textId="77777777">
        <w:trPr>
          <w:trHeight w:val="300"/>
        </w:trPr>
        <w:tc>
          <w:tcPr>
            <w:tcW w:w="3210" w:type="dxa"/>
          </w:tcPr>
          <w:p w:rsidR="6527FDA9" w:rsidP="6527FDA9" w:rsidRDefault="6527FDA9" w14:paraId="4FB99C90" w14:textId="090C07A1">
            <w:pPr>
              <w:rPr>
                <w:b/>
                <w:bCs/>
                <w:sz w:val="26"/>
                <w:szCs w:val="26"/>
              </w:rPr>
            </w:pPr>
            <w:r w:rsidRPr="6527FDA9">
              <w:rPr>
                <w:b/>
                <w:bCs/>
                <w:sz w:val="26"/>
                <w:szCs w:val="26"/>
              </w:rPr>
              <w:t>Forza del brand</w:t>
            </w:r>
          </w:p>
        </w:tc>
        <w:tc>
          <w:tcPr>
            <w:tcW w:w="3210" w:type="dxa"/>
          </w:tcPr>
          <w:p w:rsidR="6527FDA9" w:rsidP="6527FDA9" w:rsidRDefault="6527FDA9" w14:paraId="347F23A3" w14:textId="67360556">
            <w:pPr>
              <w:rPr>
                <w:sz w:val="26"/>
                <w:szCs w:val="26"/>
              </w:rPr>
            </w:pPr>
          </w:p>
        </w:tc>
        <w:tc>
          <w:tcPr>
            <w:tcW w:w="3210" w:type="dxa"/>
          </w:tcPr>
          <w:p w:rsidR="6527FDA9" w:rsidP="6527FDA9" w:rsidRDefault="6527FDA9" w14:paraId="3A8E0E68" w14:textId="528C9CBA">
            <w:pPr>
              <w:rPr>
                <w:sz w:val="26"/>
                <w:szCs w:val="26"/>
              </w:rPr>
            </w:pPr>
            <w:r w:rsidRPr="6527FDA9">
              <w:rPr>
                <w:sz w:val="26"/>
                <w:szCs w:val="26"/>
              </w:rPr>
              <w:t xml:space="preserve">0.842 * </w:t>
            </w:r>
            <w:r w:rsidRPr="6527FDA9" w:rsidR="3FAB8ED2">
              <w:rPr>
                <w:sz w:val="26"/>
                <w:szCs w:val="26"/>
              </w:rPr>
              <w:t xml:space="preserve">(6, 8, 8.5, 9.5) </w:t>
            </w:r>
          </w:p>
          <w:p w:rsidR="3FAB8ED2" w:rsidP="6527FDA9" w:rsidRDefault="3FAB8ED2" w14:paraId="0D8584DE" w14:textId="05F2A258">
            <w:pPr>
              <w:rPr>
                <w:sz w:val="26"/>
                <w:szCs w:val="26"/>
              </w:rPr>
            </w:pPr>
            <w:r w:rsidRPr="6527FDA9">
              <w:rPr>
                <w:sz w:val="26"/>
                <w:szCs w:val="26"/>
              </w:rPr>
              <w:t xml:space="preserve"> </w:t>
            </w:r>
            <w:r w:rsidRPr="6527FDA9" w:rsidR="6527FDA9">
              <w:rPr>
                <w:sz w:val="26"/>
                <w:szCs w:val="26"/>
              </w:rPr>
              <w:t>+ 0.158 * (7, 9, 10, 10) = (</w:t>
            </w:r>
            <w:r w:rsidRPr="6527FDA9" w:rsidR="3F1A0C47">
              <w:rPr>
                <w:sz w:val="26"/>
                <w:szCs w:val="26"/>
              </w:rPr>
              <w:t>6.2</w:t>
            </w:r>
            <w:r w:rsidRPr="6527FDA9" w:rsidR="6527FDA9">
              <w:rPr>
                <w:sz w:val="26"/>
                <w:szCs w:val="26"/>
              </w:rPr>
              <w:t xml:space="preserve">, </w:t>
            </w:r>
            <w:r w:rsidRPr="6527FDA9" w:rsidR="251A1EDE">
              <w:rPr>
                <w:sz w:val="26"/>
                <w:szCs w:val="26"/>
              </w:rPr>
              <w:t>8.2</w:t>
            </w:r>
            <w:r w:rsidRPr="6527FDA9" w:rsidR="6527FDA9">
              <w:rPr>
                <w:sz w:val="26"/>
                <w:szCs w:val="26"/>
              </w:rPr>
              <w:t xml:space="preserve">, </w:t>
            </w:r>
            <w:r w:rsidRPr="6527FDA9" w:rsidR="1C0B50A6">
              <w:rPr>
                <w:sz w:val="26"/>
                <w:szCs w:val="26"/>
              </w:rPr>
              <w:t>8.74</w:t>
            </w:r>
            <w:r w:rsidRPr="6527FDA9" w:rsidR="6527FDA9">
              <w:rPr>
                <w:sz w:val="26"/>
                <w:szCs w:val="26"/>
              </w:rPr>
              <w:t xml:space="preserve">, </w:t>
            </w:r>
            <w:r w:rsidRPr="6527FDA9" w:rsidR="46805D35">
              <w:rPr>
                <w:sz w:val="26"/>
                <w:szCs w:val="26"/>
              </w:rPr>
              <w:t>9.6</w:t>
            </w:r>
            <w:r w:rsidRPr="6527FDA9" w:rsidR="6527FDA9">
              <w:rPr>
                <w:sz w:val="26"/>
                <w:szCs w:val="26"/>
              </w:rPr>
              <w:t>)</w:t>
            </w:r>
          </w:p>
        </w:tc>
      </w:tr>
    </w:tbl>
    <w:p w:rsidR="6527FDA9" w:rsidP="6527FDA9" w:rsidRDefault="6527FDA9" w14:paraId="10614F57" w14:textId="1BCFD3DA">
      <w:pPr>
        <w:rPr>
          <w:b/>
          <w:bCs/>
          <w:sz w:val="26"/>
          <w:szCs w:val="26"/>
        </w:rPr>
      </w:pPr>
    </w:p>
    <w:p w:rsidR="2DE1CCC9" w:rsidP="6527FDA9" w:rsidRDefault="2DE1CCC9" w14:paraId="76F71CCB" w14:textId="4AAAD083">
      <w:pPr>
        <w:rPr>
          <w:b/>
          <w:bCs/>
          <w:sz w:val="26"/>
          <w:szCs w:val="26"/>
        </w:rPr>
      </w:pPr>
      <w:r w:rsidRPr="6527FDA9">
        <w:rPr>
          <w:b/>
          <w:bCs/>
          <w:sz w:val="26"/>
          <w:szCs w:val="26"/>
        </w:rPr>
        <w:t xml:space="preserve">Valutazione globale Intervistato </w:t>
      </w:r>
      <w:r w:rsidR="00AA1849">
        <w:rPr>
          <w:b/>
          <w:bCs/>
          <w:sz w:val="26"/>
          <w:szCs w:val="26"/>
        </w:rPr>
        <w:t>33</w:t>
      </w:r>
      <w:r w:rsidRPr="6527FDA9">
        <w:rPr>
          <w:b/>
          <w:bCs/>
          <w:sz w:val="26"/>
          <w:szCs w:val="26"/>
        </w:rPr>
        <w:t xml:space="preserve"> per </w:t>
      </w:r>
      <w:r w:rsidRPr="6527FDA9">
        <w:rPr>
          <w:rFonts w:ascii="Calibri" w:hAnsi="Calibri" w:eastAsia="Calibri" w:cs="Calibri"/>
          <w:b/>
          <w:bCs/>
          <w:sz w:val="26"/>
          <w:szCs w:val="26"/>
        </w:rPr>
        <w:t>Xiaomi 14T Pro:</w:t>
      </w:r>
    </w:p>
    <w:p w:rsidR="007331FB" w:rsidP="3309A262" w:rsidRDefault="2DE1CCC9" w14:paraId="66D6683A" w14:textId="280D0314">
      <w:pPr>
        <w:spacing w:after="0" w:line="259" w:lineRule="auto"/>
        <w:rPr>
          <w:sz w:val="26"/>
          <w:szCs w:val="26"/>
        </w:rPr>
      </w:pPr>
      <w:r w:rsidRPr="6527FDA9">
        <w:rPr>
          <w:rFonts w:ascii="Calibri" w:hAnsi="Calibri" w:eastAsia="Calibri" w:cs="Calibri"/>
          <w:sz w:val="26"/>
          <w:szCs w:val="26"/>
        </w:rPr>
        <w:t>0.603</w:t>
      </w:r>
      <w:r w:rsidRPr="6527FDA9">
        <w:rPr>
          <w:rFonts w:ascii="Calibri" w:hAnsi="Calibri" w:eastAsia="Calibri" w:cs="Calibri"/>
          <w:b/>
          <w:bCs/>
          <w:sz w:val="26"/>
          <w:szCs w:val="26"/>
        </w:rPr>
        <w:t xml:space="preserve"> </w:t>
      </w:r>
      <w:r w:rsidRPr="6527FDA9">
        <w:rPr>
          <w:rFonts w:ascii="Calibri" w:hAnsi="Calibri" w:eastAsia="Calibri" w:cs="Calibri"/>
          <w:sz w:val="26"/>
          <w:szCs w:val="26"/>
        </w:rPr>
        <w:t>*</w:t>
      </w:r>
      <w:r w:rsidRPr="6527FDA9">
        <w:rPr>
          <w:rFonts w:ascii="Calibri" w:hAnsi="Calibri" w:eastAsia="Calibri" w:cs="Calibri"/>
          <w:b/>
          <w:bCs/>
          <w:sz w:val="26"/>
          <w:szCs w:val="26"/>
        </w:rPr>
        <w:t xml:space="preserve"> </w:t>
      </w:r>
      <w:r w:rsidRPr="6527FDA9">
        <w:rPr>
          <w:sz w:val="26"/>
          <w:szCs w:val="26"/>
        </w:rPr>
        <w:t>(5, 7, 7, 9) + 0.253 * (6, 8, 8.5, 9.5) + 0.101 * (3, 5, 5, 7) + 0.044 * (6.2, 8.2, 8.74, 9.6) = (5.1, 7.1, 7.26, 8.9)</w:t>
      </w:r>
    </w:p>
    <w:p w:rsidR="007331FB" w:rsidP="3309A262" w:rsidRDefault="007331FB" w14:paraId="0F2D2A65" w14:textId="77777777">
      <w:pPr>
        <w:spacing w:after="0" w:line="259" w:lineRule="auto"/>
        <w:rPr>
          <w:sz w:val="26"/>
          <w:szCs w:val="26"/>
        </w:rPr>
      </w:pPr>
    </w:p>
    <w:p w:rsidR="007331FB" w:rsidP="3309A262" w:rsidRDefault="007331FB" w14:paraId="31C774A0" w14:textId="77777777">
      <w:pPr>
        <w:spacing w:after="0" w:line="259" w:lineRule="auto"/>
        <w:rPr>
          <w:sz w:val="26"/>
          <w:szCs w:val="26"/>
        </w:rPr>
      </w:pPr>
    </w:p>
    <w:p w:rsidRPr="007331FB" w:rsidR="24319B20" w:rsidP="007331FB" w:rsidRDefault="3323677C" w14:paraId="4C705165" w14:textId="07C12D75">
      <w:pPr>
        <w:pStyle w:val="Titolo3"/>
        <w:rPr>
          <w:b/>
          <w:bCs/>
        </w:rPr>
      </w:pPr>
      <w:r w:rsidRPr="007331FB">
        <w:rPr>
          <w:rFonts w:ascii="Calibri" w:hAnsi="Calibri" w:eastAsia="Calibri" w:cs="Calibri"/>
          <w:b/>
          <w:bCs/>
          <w:sz w:val="26"/>
          <w:szCs w:val="26"/>
        </w:rPr>
        <w:t xml:space="preserve"> </w:t>
      </w:r>
      <w:bookmarkStart w:name="_Toc188696500" w:id="22"/>
      <w:r w:rsidRPr="007331FB" w:rsidR="24319B20">
        <w:rPr>
          <w:b/>
          <w:bCs/>
        </w:rPr>
        <w:t xml:space="preserve">3.2 – </w:t>
      </w:r>
      <w:r w:rsidRPr="007331FB" w:rsidR="76A16204">
        <w:rPr>
          <w:b/>
          <w:bCs/>
        </w:rPr>
        <w:t>Term Set per i relativi cluster</w:t>
      </w:r>
      <w:bookmarkEnd w:id="22"/>
    </w:p>
    <w:p w:rsidR="40B7B3FF" w:rsidP="34CFCB8A" w:rsidRDefault="40B7B3FF" w14:paraId="5DB3595D" w14:textId="7AFCAAE7">
      <w:pPr>
        <w:spacing w:line="259" w:lineRule="auto"/>
        <w:jc w:val="both"/>
        <w:rPr>
          <w:rFonts w:ascii="Calibri" w:hAnsi="Calibri" w:eastAsia="Calibri" w:cs="Calibri"/>
          <w:sz w:val="26"/>
          <w:szCs w:val="26"/>
        </w:rPr>
      </w:pPr>
      <w:r w:rsidRPr="11EDC6B4" w:rsidR="22FE3B53">
        <w:rPr>
          <w:rFonts w:ascii="Calibri" w:hAnsi="Calibri" w:eastAsia="Calibri" w:cs="Calibri"/>
          <w:sz w:val="26"/>
          <w:szCs w:val="26"/>
        </w:rPr>
        <w:t>Conoscendo i numeri fuzzy associati a ciascun cluster per iPhone 16 Pro, Samsung Galaxy S24 Ultra e Xiaomi T14 Pro</w:t>
      </w:r>
      <w:r w:rsidRPr="11EDC6B4" w:rsidR="59D987F9">
        <w:rPr>
          <w:rFonts w:ascii="Calibri" w:hAnsi="Calibri" w:eastAsia="Calibri" w:cs="Calibri"/>
          <w:sz w:val="26"/>
          <w:szCs w:val="26"/>
        </w:rPr>
        <w:t xml:space="preserve"> (*)</w:t>
      </w:r>
      <w:r w:rsidRPr="11EDC6B4" w:rsidR="22FE3B53">
        <w:rPr>
          <w:rFonts w:ascii="Calibri" w:hAnsi="Calibri" w:eastAsia="Calibri" w:cs="Calibri"/>
          <w:sz w:val="26"/>
          <w:szCs w:val="26"/>
        </w:rPr>
        <w:t xml:space="preserve">, è stata calcolata la media fuzzy che è stata poi rappresentata graficamente </w:t>
      </w:r>
      <w:r w:rsidRPr="11EDC6B4" w:rsidR="7194B476">
        <w:rPr>
          <w:rFonts w:ascii="Calibri" w:hAnsi="Calibri" w:eastAsia="Calibri" w:cs="Calibri"/>
          <w:sz w:val="26"/>
          <w:szCs w:val="26"/>
        </w:rPr>
        <w:t>sul</w:t>
      </w:r>
      <w:r w:rsidRPr="11EDC6B4" w:rsidR="22FE3B53">
        <w:rPr>
          <w:rFonts w:ascii="Calibri" w:hAnsi="Calibri" w:eastAsia="Calibri" w:cs="Calibri"/>
          <w:sz w:val="26"/>
          <w:szCs w:val="26"/>
        </w:rPr>
        <w:t xml:space="preserve"> </w:t>
      </w:r>
      <w:r w:rsidRPr="11EDC6B4" w:rsidR="22FE3B53">
        <w:rPr>
          <w:rFonts w:ascii="Calibri" w:hAnsi="Calibri" w:eastAsia="Calibri" w:cs="Calibri"/>
          <w:sz w:val="26"/>
          <w:szCs w:val="26"/>
        </w:rPr>
        <w:t>Term</w:t>
      </w:r>
      <w:r w:rsidRPr="11EDC6B4" w:rsidR="22FE3B53">
        <w:rPr>
          <w:rFonts w:ascii="Calibri" w:hAnsi="Calibri" w:eastAsia="Calibri" w:cs="Calibri"/>
          <w:sz w:val="26"/>
          <w:szCs w:val="26"/>
        </w:rPr>
        <w:t xml:space="preserve"> Set.</w:t>
      </w:r>
    </w:p>
    <w:p w:rsidR="3309A262" w:rsidP="3309A262" w:rsidRDefault="3309A262" w14:paraId="6593427C" w14:textId="5D3CA046">
      <w:pPr>
        <w:rPr>
          <w:rFonts w:ascii="Calibri" w:hAnsi="Calibri" w:eastAsia="Calibri" w:cs="Calibri"/>
          <w:sz w:val="26"/>
          <w:szCs w:val="26"/>
        </w:rPr>
      </w:pPr>
    </w:p>
    <w:p w:rsidR="22F069A4" w:rsidP="3309A262" w:rsidRDefault="22F069A4" w14:paraId="4218C164" w14:textId="7D8CF870">
      <w:pPr>
        <w:rPr>
          <w:rFonts w:ascii="Calibri" w:hAnsi="Calibri" w:eastAsia="Calibri" w:cs="Calibri"/>
          <w:sz w:val="26"/>
          <w:szCs w:val="26"/>
        </w:rPr>
      </w:pPr>
      <w:r w:rsidRPr="3309A262">
        <w:rPr>
          <w:rFonts w:ascii="Calibri" w:hAnsi="Calibri" w:eastAsia="Calibri" w:cs="Calibri"/>
          <w:b/>
          <w:bCs/>
          <w:sz w:val="26"/>
          <w:szCs w:val="26"/>
        </w:rPr>
        <w:t>Cluster 1 iPhone 16 Pro:</w:t>
      </w:r>
    </w:p>
    <w:p w:rsidR="30F68EF1" w:rsidP="3309A262" w:rsidRDefault="5C8E6653" w14:paraId="1CF3F15A" w14:textId="68A11C4E">
      <w:r>
        <w:rPr>
          <w:noProof/>
        </w:rPr>
        <w:drawing>
          <wp:inline distT="0" distB="0" distL="0" distR="0" wp14:anchorId="187FFA5F" wp14:editId="1FBE3ACE">
            <wp:extent cx="2484335" cy="396274"/>
            <wp:effectExtent l="0" t="0" r="0" b="0"/>
            <wp:docPr id="871521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1756" name=""/>
                    <pic:cNvPicPr/>
                  </pic:nvPicPr>
                  <pic:blipFill>
                    <a:blip r:embed="rId113">
                      <a:extLst>
                        <a:ext uri="{28A0092B-C50C-407E-A947-70E740481C1C}">
                          <a14:useLocalDpi xmlns:a14="http://schemas.microsoft.com/office/drawing/2010/main" val="0"/>
                        </a:ext>
                      </a:extLst>
                    </a:blip>
                    <a:stretch>
                      <a:fillRect/>
                    </a:stretch>
                  </pic:blipFill>
                  <pic:spPr>
                    <a:xfrm>
                      <a:off x="0" y="0"/>
                      <a:ext cx="2484335" cy="396274"/>
                    </a:xfrm>
                    <a:prstGeom prst="rect">
                      <a:avLst/>
                    </a:prstGeom>
                  </pic:spPr>
                </pic:pic>
              </a:graphicData>
            </a:graphic>
          </wp:inline>
        </w:drawing>
      </w:r>
    </w:p>
    <w:p w:rsidR="30F68EF1" w:rsidP="2C8EDFEA" w:rsidRDefault="4DA2E05D" w14:paraId="63374507" w14:textId="0A9537DA">
      <w:pPr>
        <w:spacing w:after="0"/>
      </w:pPr>
      <w:r>
        <w:rPr>
          <w:noProof/>
        </w:rPr>
        <w:lastRenderedPageBreak/>
        <w:drawing>
          <wp:inline distT="0" distB="0" distL="0" distR="0" wp14:anchorId="59BCCCC5" wp14:editId="1EF9AE96">
            <wp:extent cx="4651651" cy="2798307"/>
            <wp:effectExtent l="0" t="0" r="0" b="0"/>
            <wp:docPr id="1409152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2864" name=""/>
                    <pic:cNvPicPr/>
                  </pic:nvPicPr>
                  <pic:blipFill>
                    <a:blip r:embed="rId114">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30F68EF1" w:rsidP="3309A262" w:rsidRDefault="30F68EF1" w14:paraId="17E9D6F2" w14:textId="74D365DE">
      <w:pPr>
        <w:spacing w:after="0"/>
      </w:pPr>
    </w:p>
    <w:p w:rsidR="3309A262" w:rsidP="3309A262" w:rsidRDefault="3309A262" w14:paraId="18F9ED28" w14:textId="3846724F">
      <w:pPr>
        <w:spacing w:after="0"/>
      </w:pPr>
    </w:p>
    <w:p w:rsidRPr="001E7764" w:rsidR="30F68EF1" w:rsidP="3309A262" w:rsidRDefault="30F68EF1" w14:paraId="000EFE32" w14:textId="162BCA10">
      <w:pPr>
        <w:rPr>
          <w:rFonts w:ascii="Calibri" w:hAnsi="Calibri" w:eastAsia="Calibri" w:cs="Calibri"/>
          <w:sz w:val="26"/>
          <w:szCs w:val="26"/>
          <w:lang w:val="en-GB"/>
        </w:rPr>
      </w:pPr>
      <w:r w:rsidRPr="001E7764">
        <w:rPr>
          <w:rFonts w:ascii="Calibri" w:hAnsi="Calibri" w:eastAsia="Calibri" w:cs="Calibri"/>
          <w:b/>
          <w:bCs/>
          <w:sz w:val="26"/>
          <w:szCs w:val="26"/>
          <w:lang w:val="en-GB"/>
        </w:rPr>
        <w:t>Cluster 1 Samsung Galaxy S24 Ultra:</w:t>
      </w:r>
    </w:p>
    <w:p w:rsidR="1A1F403C" w:rsidP="3309A262" w:rsidRDefault="34B3B51E" w14:paraId="57DF76B7" w14:textId="0A333DFF">
      <w:r>
        <w:rPr>
          <w:noProof/>
        </w:rPr>
        <w:drawing>
          <wp:inline distT="0" distB="0" distL="0" distR="0" wp14:anchorId="5D24FE16" wp14:editId="309FCCD1">
            <wp:extent cx="2573616" cy="403860"/>
            <wp:effectExtent l="0" t="0" r="0" b="0"/>
            <wp:docPr id="1186428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8324" name=""/>
                    <pic:cNvPicPr/>
                  </pic:nvPicPr>
                  <pic:blipFill>
                    <a:blip r:embed="rId115">
                      <a:extLst>
                        <a:ext uri="{28A0092B-C50C-407E-A947-70E740481C1C}">
                          <a14:useLocalDpi xmlns:a14="http://schemas.microsoft.com/office/drawing/2010/main" val="0"/>
                        </a:ext>
                      </a:extLst>
                    </a:blip>
                    <a:stretch>
                      <a:fillRect/>
                    </a:stretch>
                  </pic:blipFill>
                  <pic:spPr>
                    <a:xfrm>
                      <a:off x="0" y="0"/>
                      <a:ext cx="2581182" cy="405047"/>
                    </a:xfrm>
                    <a:prstGeom prst="rect">
                      <a:avLst/>
                    </a:prstGeom>
                  </pic:spPr>
                </pic:pic>
              </a:graphicData>
            </a:graphic>
          </wp:inline>
        </w:drawing>
      </w:r>
    </w:p>
    <w:p w:rsidR="1A1F403C" w:rsidP="3309A262" w:rsidRDefault="6BF5FE7B" w14:paraId="74181105" w14:textId="4444F974">
      <w:pPr>
        <w:spacing w:after="0"/>
      </w:pPr>
      <w:r>
        <w:rPr>
          <w:noProof/>
        </w:rPr>
        <w:drawing>
          <wp:inline distT="0" distB="0" distL="0" distR="0" wp14:anchorId="0DF0362F" wp14:editId="4A64F507">
            <wp:extent cx="4651651" cy="2798307"/>
            <wp:effectExtent l="0" t="0" r="0" b="0"/>
            <wp:docPr id="313353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3543" name=""/>
                    <pic:cNvPicPr/>
                  </pic:nvPicPr>
                  <pic:blipFill>
                    <a:blip r:embed="rId116">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001D7F77" w:rsidP="3309A262" w:rsidRDefault="001D7F77" w14:paraId="36A249F5" w14:textId="77777777">
      <w:pPr>
        <w:rPr>
          <w:b/>
          <w:bCs/>
          <w:sz w:val="26"/>
          <w:szCs w:val="26"/>
        </w:rPr>
      </w:pPr>
    </w:p>
    <w:p w:rsidR="1A1F403C" w:rsidP="3309A262" w:rsidRDefault="1A1F403C" w14:paraId="262A2267" w14:textId="3BB8ABC4">
      <w:pPr>
        <w:rPr>
          <w:b/>
          <w:bCs/>
          <w:sz w:val="26"/>
          <w:szCs w:val="26"/>
        </w:rPr>
      </w:pPr>
      <w:r w:rsidRPr="3309A262">
        <w:rPr>
          <w:b/>
          <w:bCs/>
          <w:sz w:val="26"/>
          <w:szCs w:val="26"/>
        </w:rPr>
        <w:t>Cluster 1 Xiaomi 14T Pro:</w:t>
      </w:r>
    </w:p>
    <w:p w:rsidR="2B0649E7" w:rsidP="3309A262" w:rsidRDefault="06E73FBE" w14:paraId="4E03F552" w14:textId="23407863">
      <w:r>
        <w:rPr>
          <w:noProof/>
        </w:rPr>
        <w:drawing>
          <wp:inline distT="0" distB="0" distL="0" distR="0" wp14:anchorId="1954C402" wp14:editId="3A7F5549">
            <wp:extent cx="2346960" cy="374362"/>
            <wp:effectExtent l="0" t="0" r="0" b="6985"/>
            <wp:docPr id="2042763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63177" name=""/>
                    <pic:cNvPicPr/>
                  </pic:nvPicPr>
                  <pic:blipFill>
                    <a:blip r:embed="rId117">
                      <a:extLst>
                        <a:ext uri="{28A0092B-C50C-407E-A947-70E740481C1C}">
                          <a14:useLocalDpi xmlns:a14="http://schemas.microsoft.com/office/drawing/2010/main" val="0"/>
                        </a:ext>
                      </a:extLst>
                    </a:blip>
                    <a:stretch>
                      <a:fillRect/>
                    </a:stretch>
                  </pic:blipFill>
                  <pic:spPr>
                    <a:xfrm>
                      <a:off x="0" y="0"/>
                      <a:ext cx="2405531" cy="383705"/>
                    </a:xfrm>
                    <a:prstGeom prst="rect">
                      <a:avLst/>
                    </a:prstGeom>
                  </pic:spPr>
                </pic:pic>
              </a:graphicData>
            </a:graphic>
          </wp:inline>
        </w:drawing>
      </w:r>
    </w:p>
    <w:p w:rsidR="2B0649E7" w:rsidP="0451BAA4" w:rsidRDefault="5A033B93" w14:paraId="34D0A287" w14:textId="4F368F8E">
      <w:pPr>
        <w:spacing w:after="0"/>
      </w:pPr>
      <w:r>
        <w:rPr>
          <w:noProof/>
        </w:rPr>
        <w:lastRenderedPageBreak/>
        <w:drawing>
          <wp:inline distT="0" distB="0" distL="0" distR="0" wp14:anchorId="7DFCBDDF" wp14:editId="7E0F51C6">
            <wp:extent cx="4651651" cy="2798307"/>
            <wp:effectExtent l="0" t="0" r="0" b="0"/>
            <wp:docPr id="1787263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3530" name=""/>
                    <pic:cNvPicPr/>
                  </pic:nvPicPr>
                  <pic:blipFill>
                    <a:blip r:embed="rId118">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2B0649E7" w:rsidP="3309A262" w:rsidRDefault="2B0649E7" w14:paraId="19F6ED8B" w14:textId="28012817">
      <w:pPr>
        <w:spacing w:after="0"/>
      </w:pPr>
    </w:p>
    <w:p w:rsidR="3309A262" w:rsidP="3309A262" w:rsidRDefault="3309A262" w14:paraId="2171BB8E" w14:textId="0440DE8C"/>
    <w:p w:rsidR="7199FAB7" w:rsidP="3309A262" w:rsidRDefault="7199FAB7" w14:paraId="6EA2E070" w14:textId="2D4E4DE8">
      <w:pPr>
        <w:rPr>
          <w:rFonts w:ascii="Calibri" w:hAnsi="Calibri" w:eastAsia="Calibri" w:cs="Calibri"/>
          <w:sz w:val="26"/>
          <w:szCs w:val="26"/>
        </w:rPr>
      </w:pPr>
      <w:r w:rsidRPr="3309A262">
        <w:rPr>
          <w:b/>
          <w:bCs/>
          <w:sz w:val="26"/>
          <w:szCs w:val="26"/>
        </w:rPr>
        <w:t>Cluster</w:t>
      </w:r>
      <w:r w:rsidRPr="3309A262" w:rsidR="2B0649E7">
        <w:rPr>
          <w:b/>
          <w:bCs/>
          <w:sz w:val="26"/>
          <w:szCs w:val="26"/>
        </w:rPr>
        <w:t xml:space="preserve"> 2 </w:t>
      </w:r>
      <w:r w:rsidRPr="3309A262" w:rsidR="2B0649E7">
        <w:rPr>
          <w:rFonts w:ascii="Calibri" w:hAnsi="Calibri" w:eastAsia="Calibri" w:cs="Calibri"/>
          <w:b/>
          <w:bCs/>
          <w:sz w:val="26"/>
          <w:szCs w:val="26"/>
        </w:rPr>
        <w:t>iPhone 16 Pro:</w:t>
      </w:r>
    </w:p>
    <w:p w:rsidR="32FDB400" w:rsidP="3309A262" w:rsidRDefault="03D7FFD7" w14:paraId="5FDCBEB4" w14:textId="1C4F5F94">
      <w:r>
        <w:rPr>
          <w:noProof/>
        </w:rPr>
        <w:drawing>
          <wp:inline distT="0" distB="0" distL="0" distR="0" wp14:anchorId="4750D942" wp14:editId="25A06548">
            <wp:extent cx="2461473" cy="396274"/>
            <wp:effectExtent l="0" t="0" r="0" b="0"/>
            <wp:docPr id="10205434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3415" name=""/>
                    <pic:cNvPicPr/>
                  </pic:nvPicPr>
                  <pic:blipFill>
                    <a:blip r:embed="rId119">
                      <a:extLst>
                        <a:ext uri="{28A0092B-C50C-407E-A947-70E740481C1C}">
                          <a14:useLocalDpi xmlns:a14="http://schemas.microsoft.com/office/drawing/2010/main" val="0"/>
                        </a:ext>
                      </a:extLst>
                    </a:blip>
                    <a:stretch>
                      <a:fillRect/>
                    </a:stretch>
                  </pic:blipFill>
                  <pic:spPr>
                    <a:xfrm>
                      <a:off x="0" y="0"/>
                      <a:ext cx="2461473" cy="396274"/>
                    </a:xfrm>
                    <a:prstGeom prst="rect">
                      <a:avLst/>
                    </a:prstGeom>
                  </pic:spPr>
                </pic:pic>
              </a:graphicData>
            </a:graphic>
          </wp:inline>
        </w:drawing>
      </w:r>
    </w:p>
    <w:p w:rsidR="32FDB400" w:rsidP="2384FB2A" w:rsidRDefault="1C1D395E" w14:paraId="73233E36" w14:textId="60FC925C">
      <w:pPr>
        <w:spacing w:after="0"/>
      </w:pPr>
      <w:r>
        <w:rPr>
          <w:noProof/>
        </w:rPr>
        <w:drawing>
          <wp:inline distT="0" distB="0" distL="0" distR="0" wp14:anchorId="6D97D3D5" wp14:editId="2E93A9AB">
            <wp:extent cx="4651651" cy="2798307"/>
            <wp:effectExtent l="0" t="0" r="0" b="0"/>
            <wp:docPr id="513273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3987" name=""/>
                    <pic:cNvPicPr/>
                  </pic:nvPicPr>
                  <pic:blipFill>
                    <a:blip r:embed="rId120">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32FDB400" w:rsidP="3309A262" w:rsidRDefault="32FDB400" w14:paraId="4899B87B" w14:textId="3A1FB1A6">
      <w:pPr>
        <w:spacing w:after="0"/>
      </w:pPr>
    </w:p>
    <w:p w:rsidR="3309A262" w:rsidP="3309A262" w:rsidRDefault="3309A262" w14:paraId="2F9D1D18" w14:textId="3300860A">
      <w:pPr>
        <w:spacing w:after="0"/>
      </w:pPr>
    </w:p>
    <w:p w:rsidRPr="001E7764" w:rsidR="450E14AA" w:rsidP="3309A262" w:rsidRDefault="450E14AA" w14:paraId="56737805" w14:textId="3312E52D">
      <w:pPr>
        <w:rPr>
          <w:rFonts w:ascii="Calibri" w:hAnsi="Calibri" w:eastAsia="Calibri" w:cs="Calibri"/>
          <w:sz w:val="26"/>
          <w:szCs w:val="26"/>
          <w:lang w:val="en-GB"/>
        </w:rPr>
      </w:pPr>
      <w:r w:rsidRPr="001E7764">
        <w:rPr>
          <w:rFonts w:ascii="Calibri" w:hAnsi="Calibri" w:eastAsia="Calibri" w:cs="Calibri"/>
          <w:b/>
          <w:bCs/>
          <w:sz w:val="26"/>
          <w:szCs w:val="26"/>
          <w:lang w:val="en-GB"/>
        </w:rPr>
        <w:t>Cluster 2 Samsung Galaxy S24 Ultra:</w:t>
      </w:r>
    </w:p>
    <w:p w:rsidR="450E14AA" w:rsidP="3309A262" w:rsidRDefault="18E31AAF" w14:paraId="115CB4D7" w14:textId="2ABBED61">
      <w:r>
        <w:rPr>
          <w:noProof/>
        </w:rPr>
        <w:drawing>
          <wp:inline distT="0" distB="0" distL="0" distR="0" wp14:anchorId="57D90205" wp14:editId="0F528412">
            <wp:extent cx="2461473" cy="396274"/>
            <wp:effectExtent l="0" t="0" r="0" b="0"/>
            <wp:docPr id="677894895" name="drawing"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4895" name=""/>
                    <pic:cNvPicPr/>
                  </pic:nvPicPr>
                  <pic:blipFill>
                    <a:blip r:embed="rId121">
                      <a:extLst>
                        <a:ext uri="{28A0092B-C50C-407E-A947-70E740481C1C}">
                          <a14:useLocalDpi xmlns:a14="http://schemas.microsoft.com/office/drawing/2010/main" val="0"/>
                        </a:ext>
                      </a:extLst>
                    </a:blip>
                    <a:stretch>
                      <a:fillRect/>
                    </a:stretch>
                  </pic:blipFill>
                  <pic:spPr>
                    <a:xfrm>
                      <a:off x="0" y="0"/>
                      <a:ext cx="2461473" cy="396274"/>
                    </a:xfrm>
                    <a:prstGeom prst="rect">
                      <a:avLst/>
                    </a:prstGeom>
                  </pic:spPr>
                </pic:pic>
              </a:graphicData>
            </a:graphic>
          </wp:inline>
        </w:drawing>
      </w:r>
    </w:p>
    <w:p w:rsidR="450E14AA" w:rsidP="09183B05" w:rsidRDefault="48D23B25" w14:paraId="0D434357" w14:textId="301E880E">
      <w:pPr>
        <w:spacing w:after="0"/>
      </w:pPr>
      <w:r>
        <w:rPr>
          <w:noProof/>
        </w:rPr>
        <w:lastRenderedPageBreak/>
        <w:drawing>
          <wp:inline distT="0" distB="0" distL="0" distR="0" wp14:anchorId="1C8119FC" wp14:editId="3C8BB291">
            <wp:extent cx="4651651" cy="2798307"/>
            <wp:effectExtent l="0" t="0" r="0" b="0"/>
            <wp:docPr id="1498153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53860" name=""/>
                    <pic:cNvPicPr/>
                  </pic:nvPicPr>
                  <pic:blipFill>
                    <a:blip r:embed="rId122">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450E14AA" w:rsidP="3309A262" w:rsidRDefault="450E14AA" w14:paraId="5DB73C62" w14:textId="7C9FE962">
      <w:pPr>
        <w:spacing w:after="0"/>
      </w:pPr>
    </w:p>
    <w:p w:rsidR="3309A262" w:rsidP="3309A262" w:rsidRDefault="3309A262" w14:paraId="733BA784" w14:textId="09C041C5">
      <w:pPr>
        <w:spacing w:after="0"/>
      </w:pPr>
    </w:p>
    <w:p w:rsidR="450E14AA" w:rsidP="3309A262" w:rsidRDefault="450E14AA" w14:paraId="33E825A1" w14:textId="6CE423CF">
      <w:pPr>
        <w:rPr>
          <w:b/>
          <w:bCs/>
          <w:sz w:val="26"/>
          <w:szCs w:val="26"/>
        </w:rPr>
      </w:pPr>
      <w:r w:rsidRPr="3309A262">
        <w:rPr>
          <w:b/>
          <w:bCs/>
          <w:sz w:val="26"/>
          <w:szCs w:val="26"/>
        </w:rPr>
        <w:t>Cluster 2 Xiaomi 14T Pro:</w:t>
      </w:r>
    </w:p>
    <w:p w:rsidR="2C3255DF" w:rsidP="3309A262" w:rsidRDefault="07B88E0A" w14:paraId="42A6C8BC" w14:textId="5426E1AF">
      <w:r>
        <w:rPr>
          <w:noProof/>
        </w:rPr>
        <w:drawing>
          <wp:inline distT="0" distB="0" distL="0" distR="0" wp14:anchorId="3E2ACCB9" wp14:editId="383D7E3B">
            <wp:extent cx="2461473" cy="396274"/>
            <wp:effectExtent l="0" t="0" r="0" b="0"/>
            <wp:docPr id="335824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450" name=""/>
                    <pic:cNvPicPr/>
                  </pic:nvPicPr>
                  <pic:blipFill>
                    <a:blip r:embed="rId123">
                      <a:extLst>
                        <a:ext uri="{28A0092B-C50C-407E-A947-70E740481C1C}">
                          <a14:useLocalDpi xmlns:a14="http://schemas.microsoft.com/office/drawing/2010/main" val="0"/>
                        </a:ext>
                      </a:extLst>
                    </a:blip>
                    <a:stretch>
                      <a:fillRect/>
                    </a:stretch>
                  </pic:blipFill>
                  <pic:spPr>
                    <a:xfrm>
                      <a:off x="0" y="0"/>
                      <a:ext cx="2461473" cy="396274"/>
                    </a:xfrm>
                    <a:prstGeom prst="rect">
                      <a:avLst/>
                    </a:prstGeom>
                  </pic:spPr>
                </pic:pic>
              </a:graphicData>
            </a:graphic>
          </wp:inline>
        </w:drawing>
      </w:r>
    </w:p>
    <w:p w:rsidR="2C3255DF" w:rsidP="4E7DEDB4" w:rsidRDefault="3CBC511B" w14:paraId="0CC25097" w14:textId="4A3DAB57">
      <w:pPr>
        <w:spacing w:after="0"/>
      </w:pPr>
      <w:r>
        <w:rPr>
          <w:noProof/>
        </w:rPr>
        <w:drawing>
          <wp:inline distT="0" distB="0" distL="0" distR="0" wp14:anchorId="4AEEB192" wp14:editId="327E7FCA">
            <wp:extent cx="4651651" cy="2798307"/>
            <wp:effectExtent l="0" t="0" r="0" b="0"/>
            <wp:docPr id="798986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6263" name=""/>
                    <pic:cNvPicPr/>
                  </pic:nvPicPr>
                  <pic:blipFill>
                    <a:blip r:embed="rId124">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2C3255DF" w:rsidP="3309A262" w:rsidRDefault="2C3255DF" w14:paraId="6607676E" w14:textId="2D2B7B4C">
      <w:pPr>
        <w:spacing w:after="0"/>
      </w:pPr>
    </w:p>
    <w:p w:rsidR="3309A262" w:rsidP="3309A262" w:rsidRDefault="3309A262" w14:paraId="250CF1AC" w14:textId="4E6F9E57">
      <w:pPr>
        <w:spacing w:after="0"/>
      </w:pPr>
    </w:p>
    <w:p w:rsidR="2C3255DF" w:rsidP="3309A262" w:rsidRDefault="2C3255DF" w14:paraId="02006846" w14:textId="4DA03C8D">
      <w:pPr>
        <w:spacing w:after="0"/>
        <w:rPr>
          <w:rFonts w:ascii="Calibri" w:hAnsi="Calibri" w:eastAsia="Calibri" w:cs="Calibri"/>
          <w:sz w:val="26"/>
          <w:szCs w:val="26"/>
        </w:rPr>
      </w:pPr>
      <w:r w:rsidRPr="3309A262">
        <w:rPr>
          <w:rFonts w:ascii="Calibri" w:hAnsi="Calibri" w:eastAsia="Calibri" w:cs="Calibri"/>
          <w:b/>
          <w:bCs/>
          <w:sz w:val="26"/>
          <w:szCs w:val="26"/>
        </w:rPr>
        <w:t>Cluster 3 iPhone 16 Pro:</w:t>
      </w:r>
    </w:p>
    <w:p w:rsidR="338A0717" w:rsidP="3309A262" w:rsidRDefault="4FC13331" w14:paraId="6DB2D5DC" w14:textId="31074086">
      <w:pPr>
        <w:spacing w:after="0"/>
      </w:pPr>
      <w:r>
        <w:rPr>
          <w:noProof/>
        </w:rPr>
        <w:drawing>
          <wp:inline distT="0" distB="0" distL="0" distR="0" wp14:anchorId="2D96A5BB" wp14:editId="42CF772F">
            <wp:extent cx="2491956" cy="396274"/>
            <wp:effectExtent l="0" t="0" r="0" b="0"/>
            <wp:docPr id="1912171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71052" name=""/>
                    <pic:cNvPicPr/>
                  </pic:nvPicPr>
                  <pic:blipFill>
                    <a:blip r:embed="rId125">
                      <a:extLst>
                        <a:ext uri="{28A0092B-C50C-407E-A947-70E740481C1C}">
                          <a14:useLocalDpi xmlns:a14="http://schemas.microsoft.com/office/drawing/2010/main" val="0"/>
                        </a:ext>
                      </a:extLst>
                    </a:blip>
                    <a:stretch>
                      <a:fillRect/>
                    </a:stretch>
                  </pic:blipFill>
                  <pic:spPr>
                    <a:xfrm>
                      <a:off x="0" y="0"/>
                      <a:ext cx="2491956" cy="396274"/>
                    </a:xfrm>
                    <a:prstGeom prst="rect">
                      <a:avLst/>
                    </a:prstGeom>
                  </pic:spPr>
                </pic:pic>
              </a:graphicData>
            </a:graphic>
          </wp:inline>
        </w:drawing>
      </w:r>
    </w:p>
    <w:p w:rsidR="338A0717" w:rsidP="41916763" w:rsidRDefault="43EB505B" w14:paraId="67AE928A" w14:textId="11C5F250">
      <w:pPr>
        <w:spacing w:after="0"/>
      </w:pPr>
      <w:r>
        <w:rPr>
          <w:noProof/>
        </w:rPr>
        <w:lastRenderedPageBreak/>
        <w:drawing>
          <wp:inline distT="0" distB="0" distL="0" distR="0" wp14:anchorId="6E8991F1" wp14:editId="758E9801">
            <wp:extent cx="4651651" cy="2798307"/>
            <wp:effectExtent l="0" t="0" r="0" b="0"/>
            <wp:docPr id="1998046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6208" name=""/>
                    <pic:cNvPicPr/>
                  </pic:nvPicPr>
                  <pic:blipFill>
                    <a:blip r:embed="rId126">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338A0717" w:rsidP="3309A262" w:rsidRDefault="338A0717" w14:paraId="5E32223C" w14:textId="52CDCA8E">
      <w:pPr>
        <w:spacing w:after="0"/>
      </w:pPr>
    </w:p>
    <w:p w:rsidR="3309A262" w:rsidP="3309A262" w:rsidRDefault="3309A262" w14:paraId="1EACCFCE" w14:textId="2963B9E7">
      <w:pPr>
        <w:spacing w:after="0"/>
      </w:pPr>
    </w:p>
    <w:p w:rsidRPr="001E7764" w:rsidR="338A0717" w:rsidP="3309A262" w:rsidRDefault="338A0717" w14:paraId="6F418C30" w14:textId="79AFF109">
      <w:pPr>
        <w:rPr>
          <w:rFonts w:ascii="Calibri" w:hAnsi="Calibri" w:eastAsia="Calibri" w:cs="Calibri"/>
          <w:sz w:val="26"/>
          <w:szCs w:val="26"/>
          <w:lang w:val="en-GB"/>
        </w:rPr>
      </w:pPr>
      <w:r w:rsidRPr="001E7764">
        <w:rPr>
          <w:rFonts w:ascii="Calibri" w:hAnsi="Calibri" w:eastAsia="Calibri" w:cs="Calibri"/>
          <w:b/>
          <w:bCs/>
          <w:sz w:val="26"/>
          <w:szCs w:val="26"/>
          <w:lang w:val="en-GB"/>
        </w:rPr>
        <w:t>Cluster 3 Samsung Galaxy S24 Ultra:</w:t>
      </w:r>
    </w:p>
    <w:p w:rsidR="338A0717" w:rsidP="3309A262" w:rsidRDefault="6CFB43AC" w14:paraId="29AD2963" w14:textId="20D0CE31">
      <w:pPr>
        <w:spacing w:after="0"/>
      </w:pPr>
      <w:r>
        <w:rPr>
          <w:noProof/>
        </w:rPr>
        <w:drawing>
          <wp:inline distT="0" distB="0" distL="0" distR="0" wp14:anchorId="7D4E9FE3" wp14:editId="07091D95">
            <wp:extent cx="2461473" cy="381033"/>
            <wp:effectExtent l="0" t="0" r="0" b="0"/>
            <wp:docPr id="549350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0445" name=""/>
                    <pic:cNvPicPr/>
                  </pic:nvPicPr>
                  <pic:blipFill>
                    <a:blip r:embed="rId127">
                      <a:extLst>
                        <a:ext uri="{28A0092B-C50C-407E-A947-70E740481C1C}">
                          <a14:useLocalDpi xmlns:a14="http://schemas.microsoft.com/office/drawing/2010/main" val="0"/>
                        </a:ext>
                      </a:extLst>
                    </a:blip>
                    <a:stretch>
                      <a:fillRect/>
                    </a:stretch>
                  </pic:blipFill>
                  <pic:spPr>
                    <a:xfrm>
                      <a:off x="0" y="0"/>
                      <a:ext cx="2461473" cy="381033"/>
                    </a:xfrm>
                    <a:prstGeom prst="rect">
                      <a:avLst/>
                    </a:prstGeom>
                  </pic:spPr>
                </pic:pic>
              </a:graphicData>
            </a:graphic>
          </wp:inline>
        </w:drawing>
      </w:r>
    </w:p>
    <w:p w:rsidR="338A0717" w:rsidP="6EE7D311" w:rsidRDefault="14C2DB86" w14:paraId="70B61927" w14:textId="1C55051E">
      <w:pPr>
        <w:spacing w:after="0"/>
      </w:pPr>
      <w:r>
        <w:rPr>
          <w:noProof/>
        </w:rPr>
        <w:drawing>
          <wp:inline distT="0" distB="0" distL="0" distR="0" wp14:anchorId="61D4F23E" wp14:editId="2CE6DF6D">
            <wp:extent cx="4651651" cy="2798307"/>
            <wp:effectExtent l="0" t="0" r="0" b="0"/>
            <wp:docPr id="1945891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91037" name=""/>
                    <pic:cNvPicPr/>
                  </pic:nvPicPr>
                  <pic:blipFill>
                    <a:blip r:embed="rId128">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338A0717" w:rsidP="3309A262" w:rsidRDefault="338A0717" w14:paraId="399F6A4A" w14:textId="0214973E">
      <w:pPr>
        <w:spacing w:after="0"/>
      </w:pPr>
    </w:p>
    <w:p w:rsidR="3309A262" w:rsidP="3309A262" w:rsidRDefault="3309A262" w14:paraId="12B270D7" w14:textId="527F74CC">
      <w:pPr>
        <w:spacing w:after="0"/>
      </w:pPr>
    </w:p>
    <w:p w:rsidR="338A0717" w:rsidP="3309A262" w:rsidRDefault="338A0717" w14:paraId="6501A016" w14:textId="5FF1F0D1">
      <w:pPr>
        <w:rPr>
          <w:b/>
          <w:bCs/>
          <w:sz w:val="26"/>
          <w:szCs w:val="26"/>
        </w:rPr>
      </w:pPr>
      <w:r w:rsidRPr="3309A262">
        <w:rPr>
          <w:b/>
          <w:bCs/>
          <w:sz w:val="26"/>
          <w:szCs w:val="26"/>
        </w:rPr>
        <w:t>Cluster 3 Xiaomi 14T Pro:</w:t>
      </w:r>
    </w:p>
    <w:p w:rsidR="2390F6F7" w:rsidP="3309A262" w:rsidRDefault="27D9ABB0" w14:paraId="278720C1" w14:textId="6A6D9E2F">
      <w:r>
        <w:rPr>
          <w:noProof/>
        </w:rPr>
        <w:drawing>
          <wp:inline distT="0" distB="0" distL="0" distR="0" wp14:anchorId="60CDF9E0" wp14:editId="30687A8D">
            <wp:extent cx="2491956" cy="396274"/>
            <wp:effectExtent l="0" t="0" r="0" b="0"/>
            <wp:docPr id="103699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9271" name=""/>
                    <pic:cNvPicPr/>
                  </pic:nvPicPr>
                  <pic:blipFill>
                    <a:blip r:embed="rId129">
                      <a:extLst>
                        <a:ext uri="{28A0092B-C50C-407E-A947-70E740481C1C}">
                          <a14:useLocalDpi xmlns:a14="http://schemas.microsoft.com/office/drawing/2010/main" val="0"/>
                        </a:ext>
                      </a:extLst>
                    </a:blip>
                    <a:stretch>
                      <a:fillRect/>
                    </a:stretch>
                  </pic:blipFill>
                  <pic:spPr>
                    <a:xfrm>
                      <a:off x="0" y="0"/>
                      <a:ext cx="2491956" cy="396274"/>
                    </a:xfrm>
                    <a:prstGeom prst="rect">
                      <a:avLst/>
                    </a:prstGeom>
                  </pic:spPr>
                </pic:pic>
              </a:graphicData>
            </a:graphic>
          </wp:inline>
        </w:drawing>
      </w:r>
    </w:p>
    <w:p w:rsidR="2390F6F7" w:rsidP="5FE7CEBE" w:rsidRDefault="6F435798" w14:paraId="4AB80CFB" w14:textId="16A1C91F">
      <w:pPr>
        <w:spacing w:after="0"/>
      </w:pPr>
      <w:r>
        <w:rPr>
          <w:noProof/>
        </w:rPr>
        <w:lastRenderedPageBreak/>
        <w:drawing>
          <wp:inline distT="0" distB="0" distL="0" distR="0" wp14:anchorId="16C0BAE4" wp14:editId="60F8F84E">
            <wp:extent cx="4651651" cy="2798307"/>
            <wp:effectExtent l="0" t="0" r="0" b="0"/>
            <wp:docPr id="1168153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53102" name=""/>
                    <pic:cNvPicPr/>
                  </pic:nvPicPr>
                  <pic:blipFill>
                    <a:blip r:embed="rId130">
                      <a:extLst>
                        <a:ext uri="{28A0092B-C50C-407E-A947-70E740481C1C}">
                          <a14:useLocalDpi xmlns:a14="http://schemas.microsoft.com/office/drawing/2010/main" val="0"/>
                        </a:ext>
                      </a:extLst>
                    </a:blip>
                    <a:stretch>
                      <a:fillRect/>
                    </a:stretch>
                  </pic:blipFill>
                  <pic:spPr>
                    <a:xfrm>
                      <a:off x="0" y="0"/>
                      <a:ext cx="4651651" cy="2798307"/>
                    </a:xfrm>
                    <a:prstGeom prst="rect">
                      <a:avLst/>
                    </a:prstGeom>
                  </pic:spPr>
                </pic:pic>
              </a:graphicData>
            </a:graphic>
          </wp:inline>
        </w:drawing>
      </w:r>
    </w:p>
    <w:p w:rsidR="2390F6F7" w:rsidP="3309A262" w:rsidRDefault="2390F6F7" w14:paraId="1B59A91A" w14:textId="7CA64BBB">
      <w:pPr>
        <w:spacing w:after="0"/>
      </w:pPr>
    </w:p>
    <w:p w:rsidR="0F263358" w:rsidP="0F263358" w:rsidRDefault="0F263358" w14:paraId="3AD14AF0" w14:textId="11FD1B36">
      <w:pPr>
        <w:spacing w:after="0"/>
      </w:pPr>
    </w:p>
    <w:p w:rsidR="000CF684" w:rsidP="59EF8B66" w:rsidRDefault="000CF684" w14:paraId="567CD8B1" w14:textId="09FB2B89">
      <w:pPr>
        <w:spacing w:after="0" w:line="259" w:lineRule="auto"/>
        <w:rPr>
          <w:rFonts w:ascii="Calibri" w:hAnsi="Calibri" w:eastAsia="Calibri" w:cs="Calibri"/>
          <w:color w:val="0D0D0D" w:themeColor="text1" w:themeTint="F2"/>
          <w:sz w:val="26"/>
          <w:szCs w:val="26"/>
        </w:rPr>
      </w:pPr>
      <w:r w:rsidRPr="11EDC6B4" w:rsidR="48AE7B93">
        <w:rPr>
          <w:rFonts w:ascii="Calibri" w:hAnsi="Calibri" w:eastAsia="Calibri" w:cs="Calibri"/>
          <w:color w:val="0D0D0D" w:themeColor="text1" w:themeTint="F2" w:themeShade="FF"/>
          <w:sz w:val="26"/>
          <w:szCs w:val="26"/>
        </w:rPr>
        <w:t>(*) in allegato i file Excel contenti i calcoli effettuati</w:t>
      </w:r>
      <w:r w:rsidRPr="11EDC6B4" w:rsidR="495BA92D">
        <w:rPr>
          <w:rFonts w:ascii="Calibri" w:hAnsi="Calibri" w:eastAsia="Calibri" w:cs="Calibri"/>
          <w:color w:val="0D0D0D" w:themeColor="text1" w:themeTint="F2" w:themeShade="FF"/>
          <w:sz w:val="26"/>
          <w:szCs w:val="26"/>
        </w:rPr>
        <w:t>:</w:t>
      </w:r>
    </w:p>
    <w:p w:rsidR="000CF684" w:rsidP="59EF8B66" w:rsidRDefault="000CF684" w14:paraId="5B5B9EEC" w14:textId="1A8500DA">
      <w:pPr>
        <w:pStyle w:val="Titolo3"/>
        <w:spacing w:after="0" w:line="259" w:lineRule="auto"/>
        <w:rPr>
          <w:b/>
          <w:bCs/>
          <w:sz w:val="26"/>
          <w:szCs w:val="26"/>
        </w:rPr>
      </w:pPr>
      <w:hyperlink r:id="rId131">
        <w:bookmarkStart w:name="_Toc188696501" w:id="23"/>
        <w:r w:rsidRPr="59EF8B66">
          <w:rPr>
            <w:rStyle w:val="Collegamentoipertestuale"/>
            <w:b/>
            <w:bCs/>
            <w:sz w:val="26"/>
            <w:szCs w:val="26"/>
          </w:rPr>
          <w:t>FUZZYCLUSTER1IPHONE.xlsx</w:t>
        </w:r>
        <w:bookmarkEnd w:id="23"/>
      </w:hyperlink>
    </w:p>
    <w:p w:rsidR="000CF684" w:rsidP="59EF8B66" w:rsidRDefault="000CF684" w14:paraId="564BE5CF" w14:textId="7FDF483B">
      <w:pPr>
        <w:rPr>
          <w:b/>
          <w:bCs/>
          <w:sz w:val="26"/>
          <w:szCs w:val="26"/>
        </w:rPr>
      </w:pPr>
      <w:hyperlink r:id="rId132">
        <w:r w:rsidRPr="59EF8B66">
          <w:rPr>
            <w:rStyle w:val="Collegamentoipertestuale"/>
            <w:b/>
            <w:bCs/>
            <w:sz w:val="26"/>
            <w:szCs w:val="26"/>
          </w:rPr>
          <w:t>FUZZYCLUSTER1SAMSUNG.xlsx</w:t>
        </w:r>
      </w:hyperlink>
    </w:p>
    <w:p w:rsidR="000CF684" w:rsidRDefault="000CF684" w14:paraId="161EB8F1" w14:textId="75BE5C67">
      <w:hyperlink r:id="rId133">
        <w:r w:rsidRPr="59EF8B66">
          <w:rPr>
            <w:rStyle w:val="Collegamentoipertestuale"/>
            <w:b/>
            <w:bCs/>
            <w:sz w:val="26"/>
            <w:szCs w:val="26"/>
          </w:rPr>
          <w:t>FUZZYCLUSTER1XIAOMI.xlsx</w:t>
        </w:r>
      </w:hyperlink>
    </w:p>
    <w:p w:rsidR="000CF684" w:rsidP="59EF8B66" w:rsidRDefault="000CF684" w14:paraId="5085CB8D" w14:textId="1AA53F6E">
      <w:pPr>
        <w:rPr>
          <w:b/>
          <w:bCs/>
          <w:sz w:val="26"/>
          <w:szCs w:val="26"/>
        </w:rPr>
      </w:pPr>
      <w:hyperlink r:id="rId134">
        <w:r w:rsidRPr="59EF8B66">
          <w:rPr>
            <w:rStyle w:val="Collegamentoipertestuale"/>
            <w:b/>
            <w:bCs/>
            <w:sz w:val="26"/>
            <w:szCs w:val="26"/>
          </w:rPr>
          <w:t>FUZZYCLUSTER2IPHONE.xlsx</w:t>
        </w:r>
      </w:hyperlink>
    </w:p>
    <w:p w:rsidR="000CF684" w:rsidP="59EF8B66" w:rsidRDefault="000CF684" w14:paraId="026F05D2" w14:textId="65A799C0">
      <w:pPr>
        <w:rPr>
          <w:b/>
          <w:bCs/>
          <w:sz w:val="26"/>
          <w:szCs w:val="26"/>
        </w:rPr>
      </w:pPr>
      <w:hyperlink r:id="rId135">
        <w:r w:rsidRPr="59EF8B66">
          <w:rPr>
            <w:rStyle w:val="Collegamentoipertestuale"/>
            <w:b/>
            <w:bCs/>
            <w:sz w:val="26"/>
            <w:szCs w:val="26"/>
          </w:rPr>
          <w:t>FUZZYCLUSTER2SAMSUNG.xlsx</w:t>
        </w:r>
      </w:hyperlink>
    </w:p>
    <w:p w:rsidR="000CF684" w:rsidP="59EF8B66" w:rsidRDefault="000CF684" w14:paraId="72B09142" w14:textId="1CCE3246">
      <w:pPr>
        <w:rPr>
          <w:b/>
          <w:bCs/>
          <w:sz w:val="26"/>
          <w:szCs w:val="26"/>
        </w:rPr>
      </w:pPr>
      <w:hyperlink r:id="rId136">
        <w:r w:rsidRPr="59EF8B66">
          <w:rPr>
            <w:rStyle w:val="Collegamentoipertestuale"/>
            <w:b/>
            <w:bCs/>
            <w:sz w:val="26"/>
            <w:szCs w:val="26"/>
          </w:rPr>
          <w:t>FUZZYCLUSTER2XIAOMI.xlsx</w:t>
        </w:r>
      </w:hyperlink>
    </w:p>
    <w:p w:rsidR="000CF684" w:rsidP="59EF8B66" w:rsidRDefault="000CF684" w14:paraId="5A946A44" w14:textId="1DC2F17E">
      <w:pPr>
        <w:rPr>
          <w:b/>
          <w:bCs/>
          <w:sz w:val="26"/>
          <w:szCs w:val="26"/>
        </w:rPr>
      </w:pPr>
      <w:hyperlink r:id="rId137">
        <w:r w:rsidRPr="59EF8B66">
          <w:rPr>
            <w:rStyle w:val="Collegamentoipertestuale"/>
            <w:b/>
            <w:bCs/>
            <w:sz w:val="26"/>
            <w:szCs w:val="26"/>
          </w:rPr>
          <w:t>FUZZYCLUSTER3IPHONE.xlsx</w:t>
        </w:r>
      </w:hyperlink>
    </w:p>
    <w:p w:rsidR="000CF684" w:rsidP="59EF8B66" w:rsidRDefault="000CF684" w14:paraId="3420D68C" w14:textId="2227D484">
      <w:pPr>
        <w:rPr>
          <w:b/>
          <w:bCs/>
          <w:sz w:val="26"/>
          <w:szCs w:val="26"/>
        </w:rPr>
      </w:pPr>
      <w:hyperlink r:id="rId138">
        <w:r w:rsidRPr="59EF8B66">
          <w:rPr>
            <w:rStyle w:val="Collegamentoipertestuale"/>
            <w:b/>
            <w:bCs/>
            <w:sz w:val="26"/>
            <w:szCs w:val="26"/>
          </w:rPr>
          <w:t>FUZZYCLUSTER3SAMSUNG.xlsx</w:t>
        </w:r>
      </w:hyperlink>
    </w:p>
    <w:p w:rsidR="000CF684" w:rsidP="59EF8B66" w:rsidRDefault="000CF684" w14:paraId="7176D7C2" w14:textId="3899A08A">
      <w:pPr>
        <w:rPr>
          <w:b/>
          <w:bCs/>
          <w:sz w:val="26"/>
          <w:szCs w:val="26"/>
        </w:rPr>
      </w:pPr>
      <w:hyperlink r:id="rId139">
        <w:r w:rsidRPr="59EF8B66">
          <w:rPr>
            <w:rStyle w:val="Collegamentoipertestuale"/>
            <w:b/>
            <w:bCs/>
            <w:sz w:val="26"/>
            <w:szCs w:val="26"/>
          </w:rPr>
          <w:t>FUZZYCLUSTER3XIAOMI.xlsx</w:t>
        </w:r>
      </w:hyperlink>
    </w:p>
    <w:p w:rsidR="59EF8B66" w:rsidP="59EF8B66" w:rsidRDefault="59EF8B66" w14:paraId="716E5C4F" w14:textId="7CC595DD">
      <w:pPr>
        <w:spacing w:after="0"/>
      </w:pPr>
    </w:p>
    <w:p w:rsidR="3309A262" w:rsidP="3309A262" w:rsidRDefault="3309A262" w14:paraId="6F476940" w14:textId="624EB11D"/>
    <w:p w:rsidR="3309A262" w:rsidP="3309A262" w:rsidRDefault="3309A262" w14:paraId="790C814A" w14:textId="7255775A">
      <w:pPr>
        <w:spacing w:after="0"/>
      </w:pPr>
    </w:p>
    <w:p w:rsidR="3309A262" w:rsidP="3309A262" w:rsidRDefault="3309A262" w14:paraId="7DC5137D" w14:textId="438B23D7"/>
    <w:p w:rsidR="3309A262" w:rsidP="3309A262" w:rsidRDefault="3309A262" w14:paraId="47E15F1F" w14:textId="551B8623"/>
    <w:p w:rsidR="3309A262" w:rsidP="3309A262" w:rsidRDefault="3309A262" w14:paraId="77188286" w14:textId="5CDD930E">
      <w:pPr>
        <w:spacing w:after="0"/>
      </w:pPr>
    </w:p>
    <w:p w:rsidR="3309A262" w:rsidP="3309A262" w:rsidRDefault="3309A262" w14:paraId="0C3573B5" w14:textId="187E3486">
      <w:pPr>
        <w:rPr>
          <w:sz w:val="26"/>
          <w:szCs w:val="26"/>
        </w:rPr>
      </w:pPr>
    </w:p>
    <w:p w:rsidR="3309A262" w:rsidP="3309A262" w:rsidRDefault="3309A262" w14:paraId="3B6DCE25" w14:textId="1506B7C2">
      <w:pPr>
        <w:rPr>
          <w:rFonts w:ascii="Calibri" w:hAnsi="Calibri" w:eastAsia="Calibri" w:cs="Arial"/>
          <w:b/>
          <w:bCs/>
          <w:color w:val="2F5496" w:themeColor="accent1" w:themeShade="BF"/>
          <w:sz w:val="30"/>
          <w:szCs w:val="30"/>
        </w:rPr>
      </w:pPr>
    </w:p>
    <w:p w:rsidR="3309A262" w:rsidP="3309A262" w:rsidRDefault="3309A262" w14:paraId="0C90B559" w14:textId="5B03BA9C">
      <w:pPr>
        <w:spacing w:after="0" w:line="259" w:lineRule="auto"/>
        <w:rPr>
          <w:sz w:val="26"/>
          <w:szCs w:val="26"/>
        </w:rPr>
      </w:pPr>
    </w:p>
    <w:p w:rsidR="003E18D3" w:rsidP="3D1D34A6" w:rsidRDefault="003E18D3" w14:paraId="00AF999E" w14:textId="60421A5E">
      <w:pPr>
        <w:pStyle w:val="Titolo1"/>
        <w:jc w:val="center"/>
        <w:rPr>
          <w:b/>
          <w:bCs/>
          <w:sz w:val="48"/>
          <w:szCs w:val="48"/>
        </w:rPr>
      </w:pPr>
    </w:p>
    <w:p w:rsidR="003E18D3" w:rsidP="003E18D3" w:rsidRDefault="003E18D3" w14:paraId="28D30141" w14:textId="77777777"/>
    <w:p w:rsidRPr="004C1419" w:rsidR="000505D8" w:rsidP="3D1D34A6" w:rsidRDefault="35857CD8" w14:paraId="29D3FD0C" w14:textId="2DA3D1AD">
      <w:pPr>
        <w:pStyle w:val="Titolo1"/>
        <w:jc w:val="center"/>
        <w:rPr>
          <w:b/>
          <w:bCs/>
          <w:sz w:val="48"/>
          <w:szCs w:val="48"/>
        </w:rPr>
      </w:pPr>
      <w:bookmarkStart w:name="_Toc188696502" w:id="24"/>
      <w:r w:rsidRPr="3D1D34A6">
        <w:rPr>
          <w:b/>
          <w:bCs/>
          <w:sz w:val="48"/>
          <w:szCs w:val="48"/>
        </w:rPr>
        <w:lastRenderedPageBreak/>
        <w:t>Capitolo 4</w:t>
      </w:r>
      <w:bookmarkEnd w:id="24"/>
    </w:p>
    <w:p w:rsidRPr="004C1419" w:rsidR="258B8FB1" w:rsidP="004C1419" w:rsidRDefault="258B8FB1" w14:paraId="25CA06E2" w14:textId="2A11B2FC">
      <w:pPr>
        <w:pStyle w:val="Titolo3"/>
        <w:rPr>
          <w:b/>
          <w:bCs/>
          <w:sz w:val="30"/>
          <w:szCs w:val="30"/>
        </w:rPr>
      </w:pPr>
      <w:bookmarkStart w:name="_Toc188696503" w:id="25"/>
      <w:r w:rsidRPr="004C1419">
        <w:rPr>
          <w:b/>
          <w:bCs/>
          <w:sz w:val="30"/>
          <w:szCs w:val="30"/>
        </w:rPr>
        <w:t>4.1 –Defuzzificazione</w:t>
      </w:r>
      <w:bookmarkEnd w:id="25"/>
    </w:p>
    <w:p w:rsidR="00BF134E" w:rsidP="00970BCE" w:rsidRDefault="720F02E6" w14:paraId="5214FABA" w14:textId="77777777">
      <w:pPr>
        <w:spacing w:after="0"/>
        <w:jc w:val="both"/>
        <w:rPr>
          <w:rFonts w:ascii="Calibri" w:hAnsi="Calibri" w:eastAsia="Calibri" w:cs="Calibri"/>
          <w:sz w:val="26"/>
          <w:szCs w:val="26"/>
        </w:rPr>
      </w:pPr>
      <w:r w:rsidRPr="3309A262">
        <w:rPr>
          <w:rFonts w:ascii="Calibri" w:hAnsi="Calibri" w:eastAsia="Calibri" w:cs="Calibri"/>
          <w:sz w:val="26"/>
          <w:szCs w:val="26"/>
        </w:rPr>
        <w:t xml:space="preserve">Nel capitolo 3 sono stati calcolati i valori fuzzy che rappresentano la valutazione media complessiva dei singoli cluster. </w:t>
      </w:r>
    </w:p>
    <w:p w:rsidR="00A13384" w:rsidP="00970BCE" w:rsidRDefault="7E3201C0" w14:paraId="3DC23F8E" w14:textId="4A705260">
      <w:pPr>
        <w:spacing w:after="0"/>
        <w:jc w:val="both"/>
        <w:rPr>
          <w:rFonts w:ascii="Calibri" w:hAnsi="Calibri" w:eastAsia="Calibri" w:cs="Calibri"/>
          <w:sz w:val="26"/>
          <w:szCs w:val="26"/>
        </w:rPr>
      </w:pPr>
      <w:r w:rsidRPr="3309A262">
        <w:rPr>
          <w:rFonts w:ascii="Calibri" w:hAnsi="Calibri" w:eastAsia="Calibri" w:cs="Calibri"/>
          <w:sz w:val="26"/>
          <w:szCs w:val="26"/>
        </w:rPr>
        <w:t>Si è</w:t>
      </w:r>
      <w:r w:rsidRPr="3309A262" w:rsidR="720F02E6">
        <w:rPr>
          <w:rFonts w:ascii="Calibri" w:hAnsi="Calibri" w:eastAsia="Calibri" w:cs="Calibri"/>
          <w:sz w:val="26"/>
          <w:szCs w:val="26"/>
        </w:rPr>
        <w:t xml:space="preserve"> proced</w:t>
      </w:r>
      <w:r w:rsidRPr="3309A262" w:rsidR="2CA822F0">
        <w:rPr>
          <w:rFonts w:ascii="Calibri" w:hAnsi="Calibri" w:eastAsia="Calibri" w:cs="Calibri"/>
          <w:sz w:val="26"/>
          <w:szCs w:val="26"/>
        </w:rPr>
        <w:t>uto poi</w:t>
      </w:r>
      <w:r w:rsidRPr="3309A262" w:rsidR="720F02E6">
        <w:rPr>
          <w:rFonts w:ascii="Calibri" w:hAnsi="Calibri" w:eastAsia="Calibri" w:cs="Calibri"/>
          <w:sz w:val="26"/>
          <w:szCs w:val="26"/>
        </w:rPr>
        <w:t xml:space="preserve"> con la defuzzificazione di questi valori per convertirli in numeri Crisp corrispondenti. </w:t>
      </w:r>
    </w:p>
    <w:p w:rsidR="001A5131" w:rsidP="001A5131" w:rsidRDefault="720F02E6" w14:paraId="7CFD6EAC" w14:textId="77777777">
      <w:pPr>
        <w:spacing w:after="0"/>
        <w:jc w:val="both"/>
        <w:rPr>
          <w:rFonts w:ascii="Calibri" w:hAnsi="Calibri" w:eastAsia="Calibri" w:cs="Calibri"/>
          <w:sz w:val="26"/>
          <w:szCs w:val="26"/>
        </w:rPr>
      </w:pPr>
      <w:r w:rsidRPr="3309A262">
        <w:rPr>
          <w:rFonts w:ascii="Calibri" w:hAnsi="Calibri" w:eastAsia="Calibri" w:cs="Calibri"/>
          <w:sz w:val="26"/>
          <w:szCs w:val="26"/>
        </w:rPr>
        <w:t xml:space="preserve">"Defuzzificare" un insieme fuzzy significa trasformare l'insieme di uscita in un valore numerico preciso. </w:t>
      </w:r>
    </w:p>
    <w:p w:rsidR="006D5F9B" w:rsidP="006D5F9B" w:rsidRDefault="001A5131" w14:paraId="1D4AD4E3" w14:textId="77777777">
      <w:pPr>
        <w:spacing w:after="0"/>
        <w:jc w:val="both"/>
        <w:rPr>
          <w:rFonts w:ascii="Calibri" w:hAnsi="Calibri" w:eastAsia="Calibri" w:cs="Arial"/>
          <w:b/>
          <w:bCs/>
          <w:color w:val="2F5496" w:themeColor="accent1" w:themeShade="BF"/>
          <w:sz w:val="30"/>
          <w:szCs w:val="30"/>
        </w:rPr>
      </w:pPr>
      <w:r>
        <w:rPr>
          <w:rFonts w:ascii="Calibri" w:hAnsi="Calibri" w:eastAsia="Calibri" w:cs="Calibri"/>
          <w:sz w:val="26"/>
          <w:szCs w:val="26"/>
        </w:rPr>
        <w:t xml:space="preserve">Esistono diversi metodi </w:t>
      </w:r>
      <w:r w:rsidR="00FC5E03">
        <w:rPr>
          <w:rFonts w:ascii="Calibri" w:hAnsi="Calibri" w:eastAsia="Calibri" w:cs="Calibri"/>
          <w:sz w:val="26"/>
          <w:szCs w:val="26"/>
        </w:rPr>
        <w:t>per effettuare la defuzzificazione</w:t>
      </w:r>
      <w:r>
        <w:rPr>
          <w:rFonts w:ascii="Calibri" w:hAnsi="Calibri" w:eastAsia="Calibri" w:cs="Calibri"/>
          <w:sz w:val="26"/>
          <w:szCs w:val="26"/>
        </w:rPr>
        <w:t>, ma per</w:t>
      </w:r>
      <w:r w:rsidRPr="3309A262" w:rsidR="720F02E6">
        <w:rPr>
          <w:rFonts w:ascii="Calibri" w:hAnsi="Calibri" w:eastAsia="Calibri" w:cs="Calibri"/>
          <w:sz w:val="26"/>
          <w:szCs w:val="26"/>
        </w:rPr>
        <w:t xml:space="preserve"> semplificare i calcoli e raggiungere gli obiettivi prefissati, il team ha scelto di adottare il metodo della </w:t>
      </w:r>
      <w:r w:rsidRPr="3309A262" w:rsidR="720F02E6">
        <w:rPr>
          <w:rFonts w:ascii="Calibri" w:hAnsi="Calibri" w:eastAsia="Calibri" w:cs="Calibri"/>
          <w:b/>
          <w:bCs/>
          <w:sz w:val="26"/>
          <w:szCs w:val="26"/>
        </w:rPr>
        <w:t>media dei vertici</w:t>
      </w:r>
      <w:r w:rsidRPr="3309A262" w:rsidR="720F02E6">
        <w:rPr>
          <w:rFonts w:ascii="Calibri" w:hAnsi="Calibri" w:eastAsia="Calibri" w:cs="Calibri"/>
          <w:sz w:val="26"/>
          <w:szCs w:val="26"/>
        </w:rPr>
        <w:t xml:space="preserve">. </w:t>
      </w:r>
    </w:p>
    <w:p w:rsidR="720F02E6" w:rsidP="006D5F9B" w:rsidRDefault="720F02E6" w14:paraId="623E6F58" w14:textId="1479BCC0">
      <w:pPr>
        <w:spacing w:after="0"/>
        <w:jc w:val="both"/>
        <w:rPr>
          <w:rFonts w:ascii="Calibri" w:hAnsi="Calibri" w:eastAsia="Calibri" w:cs="Calibri"/>
          <w:sz w:val="26"/>
          <w:szCs w:val="26"/>
        </w:rPr>
      </w:pPr>
      <w:r w:rsidRPr="3309A262">
        <w:rPr>
          <w:rFonts w:ascii="Calibri" w:hAnsi="Calibri" w:eastAsia="Calibri" w:cs="Calibri"/>
          <w:sz w:val="26"/>
          <w:szCs w:val="26"/>
        </w:rPr>
        <w:t xml:space="preserve">Di seguito sono riportati i risultati finali della valutazione media di ciascun cluster, relativi ai </w:t>
      </w:r>
      <w:r w:rsidRPr="3309A262" w:rsidR="2CCC8C86">
        <w:rPr>
          <w:rFonts w:ascii="Calibri" w:hAnsi="Calibri" w:eastAsia="Calibri" w:cs="Calibri"/>
          <w:sz w:val="26"/>
          <w:szCs w:val="26"/>
        </w:rPr>
        <w:t>3 smartphone</w:t>
      </w:r>
      <w:r w:rsidRPr="3309A262">
        <w:rPr>
          <w:rFonts w:ascii="Calibri" w:hAnsi="Calibri" w:eastAsia="Calibri" w:cs="Calibri"/>
          <w:sz w:val="26"/>
          <w:szCs w:val="26"/>
        </w:rPr>
        <w:t>, espressi in forma defuzzificata.</w:t>
      </w:r>
    </w:p>
    <w:p w:rsidRPr="006D5F9B" w:rsidR="006D5F9B" w:rsidP="006D5F9B" w:rsidRDefault="006D5F9B" w14:paraId="58E7AC8F" w14:textId="77777777">
      <w:pPr>
        <w:spacing w:after="0"/>
        <w:jc w:val="both"/>
        <w:rPr>
          <w:rFonts w:ascii="Calibri" w:hAnsi="Calibri" w:eastAsia="Calibri" w:cs="Arial"/>
          <w:b/>
          <w:bCs/>
          <w:color w:val="2F5496" w:themeColor="accent1" w:themeShade="BF"/>
          <w:sz w:val="30"/>
          <w:szCs w:val="30"/>
        </w:rPr>
      </w:pPr>
    </w:p>
    <w:tbl>
      <w:tblPr>
        <w:tblStyle w:val="Grigliatabella"/>
        <w:tblW w:w="0" w:type="auto"/>
        <w:tblLayout w:type="fixed"/>
        <w:tblLook w:val="06A0" w:firstRow="1" w:lastRow="0" w:firstColumn="1" w:lastColumn="0" w:noHBand="1" w:noVBand="1"/>
      </w:tblPr>
      <w:tblGrid>
        <w:gridCol w:w="3210"/>
        <w:gridCol w:w="3210"/>
        <w:gridCol w:w="3210"/>
      </w:tblGrid>
      <w:tr w:rsidR="3309A262" w:rsidTr="3309A262" w14:paraId="11584658" w14:textId="77777777">
        <w:trPr>
          <w:trHeight w:val="300"/>
        </w:trPr>
        <w:tc>
          <w:tcPr>
            <w:tcW w:w="3210" w:type="dxa"/>
          </w:tcPr>
          <w:p w:rsidR="064211D1" w:rsidP="3309A262" w:rsidRDefault="064211D1" w14:paraId="0B9A56C1" w14:textId="0B07A479">
            <w:pPr>
              <w:jc w:val="center"/>
              <w:rPr>
                <w:sz w:val="26"/>
                <w:szCs w:val="26"/>
              </w:rPr>
            </w:pPr>
            <w:r w:rsidRPr="3309A262">
              <w:rPr>
                <w:b/>
                <w:bCs/>
                <w:sz w:val="26"/>
                <w:szCs w:val="26"/>
              </w:rPr>
              <w:t>iPhone 16 Pro</w:t>
            </w:r>
          </w:p>
        </w:tc>
        <w:tc>
          <w:tcPr>
            <w:tcW w:w="3210" w:type="dxa"/>
          </w:tcPr>
          <w:p w:rsidR="064211D1" w:rsidP="3309A262" w:rsidRDefault="064211D1" w14:paraId="341B4A23" w14:textId="7E344EFD">
            <w:pPr>
              <w:jc w:val="center"/>
              <w:rPr>
                <w:sz w:val="26"/>
                <w:szCs w:val="26"/>
              </w:rPr>
            </w:pPr>
            <w:r w:rsidRPr="3309A262">
              <w:rPr>
                <w:b/>
                <w:bCs/>
                <w:sz w:val="26"/>
                <w:szCs w:val="26"/>
              </w:rPr>
              <w:t>Samsung Galaxy S24 Ultra</w:t>
            </w:r>
          </w:p>
        </w:tc>
        <w:tc>
          <w:tcPr>
            <w:tcW w:w="3210" w:type="dxa"/>
          </w:tcPr>
          <w:p w:rsidR="064211D1" w:rsidP="3309A262" w:rsidRDefault="064211D1" w14:paraId="4F487C9D" w14:textId="739E48E4">
            <w:pPr>
              <w:jc w:val="center"/>
              <w:rPr>
                <w:sz w:val="26"/>
                <w:szCs w:val="26"/>
              </w:rPr>
            </w:pPr>
            <w:r w:rsidRPr="3309A262">
              <w:rPr>
                <w:b/>
                <w:bCs/>
                <w:sz w:val="26"/>
                <w:szCs w:val="26"/>
              </w:rPr>
              <w:t>Xiaomi 14T Pro</w:t>
            </w:r>
          </w:p>
        </w:tc>
      </w:tr>
      <w:tr w:rsidR="3309A262" w:rsidTr="3309A262" w14:paraId="7AB2589E" w14:textId="77777777">
        <w:trPr>
          <w:trHeight w:val="300"/>
        </w:trPr>
        <w:tc>
          <w:tcPr>
            <w:tcW w:w="3210" w:type="dxa"/>
          </w:tcPr>
          <w:p w:rsidR="064211D1" w:rsidP="3309A262" w:rsidRDefault="064211D1" w14:paraId="44BABC3A" w14:textId="0DC7A507">
            <w:pPr>
              <w:jc w:val="center"/>
              <w:rPr>
                <w:sz w:val="26"/>
                <w:szCs w:val="26"/>
              </w:rPr>
            </w:pPr>
            <w:r w:rsidRPr="3309A262">
              <w:rPr>
                <w:sz w:val="26"/>
                <w:szCs w:val="26"/>
              </w:rPr>
              <w:t>5,39</w:t>
            </w:r>
          </w:p>
        </w:tc>
        <w:tc>
          <w:tcPr>
            <w:tcW w:w="3210" w:type="dxa"/>
          </w:tcPr>
          <w:p w:rsidR="39D531C4" w:rsidP="3309A262" w:rsidRDefault="39D531C4" w14:paraId="48F4E086" w14:textId="6716CEDB">
            <w:pPr>
              <w:jc w:val="center"/>
              <w:rPr>
                <w:sz w:val="26"/>
                <w:szCs w:val="26"/>
              </w:rPr>
            </w:pPr>
            <w:r w:rsidRPr="3309A262">
              <w:rPr>
                <w:sz w:val="26"/>
                <w:szCs w:val="26"/>
              </w:rPr>
              <w:t>5,06</w:t>
            </w:r>
          </w:p>
        </w:tc>
        <w:tc>
          <w:tcPr>
            <w:tcW w:w="3210" w:type="dxa"/>
          </w:tcPr>
          <w:p w:rsidR="39D531C4" w:rsidP="3309A262" w:rsidRDefault="39D531C4" w14:paraId="06A66416" w14:textId="594A4218">
            <w:pPr>
              <w:jc w:val="center"/>
              <w:rPr>
                <w:sz w:val="26"/>
                <w:szCs w:val="26"/>
              </w:rPr>
            </w:pPr>
            <w:r w:rsidRPr="3309A262">
              <w:rPr>
                <w:sz w:val="26"/>
                <w:szCs w:val="26"/>
              </w:rPr>
              <w:t>4,64</w:t>
            </w:r>
          </w:p>
        </w:tc>
      </w:tr>
    </w:tbl>
    <w:p w:rsidR="39D531C4" w:rsidP="3309A262" w:rsidRDefault="39D531C4" w14:paraId="6A6644DB" w14:textId="33DFAB3D">
      <w:pPr>
        <w:jc w:val="center"/>
        <w:rPr>
          <w:i/>
          <w:iCs/>
          <w:sz w:val="24"/>
          <w:szCs w:val="24"/>
        </w:rPr>
      </w:pPr>
      <w:r w:rsidRPr="3309A262">
        <w:rPr>
          <w:i/>
          <w:iCs/>
          <w:sz w:val="24"/>
          <w:szCs w:val="24"/>
        </w:rPr>
        <w:t>Tabella 4.1</w:t>
      </w:r>
      <w:r w:rsidRPr="3309A262" w:rsidR="0E256A7C">
        <w:rPr>
          <w:i/>
          <w:iCs/>
          <w:sz w:val="24"/>
          <w:szCs w:val="24"/>
        </w:rPr>
        <w:t>.1</w:t>
      </w:r>
      <w:r w:rsidRPr="3309A262">
        <w:rPr>
          <w:i/>
          <w:iCs/>
          <w:sz w:val="24"/>
          <w:szCs w:val="24"/>
        </w:rPr>
        <w:t xml:space="preserve"> - Valutazione media cluster 1</w:t>
      </w:r>
    </w:p>
    <w:p w:rsidR="3309A262" w:rsidP="3309A262" w:rsidRDefault="3309A262" w14:paraId="01B521CE" w14:textId="0466E790">
      <w:pPr>
        <w:jc w:val="center"/>
        <w:rPr>
          <w:b/>
          <w:bCs/>
          <w:sz w:val="26"/>
          <w:szCs w:val="26"/>
        </w:rPr>
      </w:pPr>
    </w:p>
    <w:tbl>
      <w:tblPr>
        <w:tblStyle w:val="Grigliatabella"/>
        <w:tblW w:w="0" w:type="auto"/>
        <w:tblLayout w:type="fixed"/>
        <w:tblLook w:val="06A0" w:firstRow="1" w:lastRow="0" w:firstColumn="1" w:lastColumn="0" w:noHBand="1" w:noVBand="1"/>
      </w:tblPr>
      <w:tblGrid>
        <w:gridCol w:w="3210"/>
        <w:gridCol w:w="3210"/>
        <w:gridCol w:w="3210"/>
      </w:tblGrid>
      <w:tr w:rsidR="3309A262" w:rsidTr="3309A262" w14:paraId="6B1F06E2" w14:textId="77777777">
        <w:trPr>
          <w:trHeight w:val="300"/>
        </w:trPr>
        <w:tc>
          <w:tcPr>
            <w:tcW w:w="3210" w:type="dxa"/>
          </w:tcPr>
          <w:p w:rsidR="3309A262" w:rsidP="3309A262" w:rsidRDefault="3309A262" w14:paraId="3B3AFE0C" w14:textId="0B07A479">
            <w:pPr>
              <w:jc w:val="center"/>
              <w:rPr>
                <w:sz w:val="26"/>
                <w:szCs w:val="26"/>
              </w:rPr>
            </w:pPr>
            <w:r w:rsidRPr="3309A262">
              <w:rPr>
                <w:b/>
                <w:bCs/>
                <w:sz w:val="26"/>
                <w:szCs w:val="26"/>
              </w:rPr>
              <w:t>iPhone 16 Pro</w:t>
            </w:r>
          </w:p>
        </w:tc>
        <w:tc>
          <w:tcPr>
            <w:tcW w:w="3210" w:type="dxa"/>
          </w:tcPr>
          <w:p w:rsidR="3309A262" w:rsidP="3309A262" w:rsidRDefault="3309A262" w14:paraId="4DFE7909" w14:textId="7E344EFD">
            <w:pPr>
              <w:jc w:val="center"/>
              <w:rPr>
                <w:sz w:val="26"/>
                <w:szCs w:val="26"/>
              </w:rPr>
            </w:pPr>
            <w:r w:rsidRPr="3309A262">
              <w:rPr>
                <w:b/>
                <w:bCs/>
                <w:sz w:val="26"/>
                <w:szCs w:val="26"/>
              </w:rPr>
              <w:t>Samsung Galaxy S24 Ultra</w:t>
            </w:r>
          </w:p>
        </w:tc>
        <w:tc>
          <w:tcPr>
            <w:tcW w:w="3210" w:type="dxa"/>
          </w:tcPr>
          <w:p w:rsidR="3309A262" w:rsidP="3309A262" w:rsidRDefault="3309A262" w14:paraId="172353EE" w14:textId="739E48E4">
            <w:pPr>
              <w:jc w:val="center"/>
              <w:rPr>
                <w:sz w:val="26"/>
                <w:szCs w:val="26"/>
              </w:rPr>
            </w:pPr>
            <w:r w:rsidRPr="3309A262">
              <w:rPr>
                <w:b/>
                <w:bCs/>
                <w:sz w:val="26"/>
                <w:szCs w:val="26"/>
              </w:rPr>
              <w:t>Xiaomi 14T Pro</w:t>
            </w:r>
          </w:p>
        </w:tc>
      </w:tr>
      <w:tr w:rsidR="3309A262" w:rsidTr="3309A262" w14:paraId="01F837D2" w14:textId="77777777">
        <w:trPr>
          <w:trHeight w:val="300"/>
        </w:trPr>
        <w:tc>
          <w:tcPr>
            <w:tcW w:w="3210" w:type="dxa"/>
          </w:tcPr>
          <w:p w:rsidR="7748183E" w:rsidP="3309A262" w:rsidRDefault="7748183E" w14:paraId="21805E6F" w14:textId="7EFA6FDF">
            <w:pPr>
              <w:jc w:val="center"/>
              <w:rPr>
                <w:sz w:val="26"/>
                <w:szCs w:val="26"/>
              </w:rPr>
            </w:pPr>
            <w:r w:rsidRPr="3309A262">
              <w:rPr>
                <w:sz w:val="26"/>
                <w:szCs w:val="26"/>
              </w:rPr>
              <w:t>6,82</w:t>
            </w:r>
          </w:p>
        </w:tc>
        <w:tc>
          <w:tcPr>
            <w:tcW w:w="3210" w:type="dxa"/>
          </w:tcPr>
          <w:p w:rsidR="7748183E" w:rsidP="3309A262" w:rsidRDefault="7748183E" w14:paraId="3490C4DD" w14:textId="20B088F3">
            <w:pPr>
              <w:jc w:val="center"/>
              <w:rPr>
                <w:sz w:val="26"/>
                <w:szCs w:val="26"/>
              </w:rPr>
            </w:pPr>
            <w:r w:rsidRPr="3309A262">
              <w:rPr>
                <w:sz w:val="26"/>
                <w:szCs w:val="26"/>
              </w:rPr>
              <w:t>5,70</w:t>
            </w:r>
          </w:p>
        </w:tc>
        <w:tc>
          <w:tcPr>
            <w:tcW w:w="3210" w:type="dxa"/>
          </w:tcPr>
          <w:p w:rsidR="7748183E" w:rsidP="3309A262" w:rsidRDefault="7748183E" w14:paraId="20F2D3FB" w14:textId="28BD4375">
            <w:pPr>
              <w:spacing w:line="259" w:lineRule="auto"/>
              <w:jc w:val="center"/>
            </w:pPr>
            <w:r w:rsidRPr="3309A262">
              <w:rPr>
                <w:sz w:val="26"/>
                <w:szCs w:val="26"/>
              </w:rPr>
              <w:t>5,54</w:t>
            </w:r>
          </w:p>
        </w:tc>
      </w:tr>
    </w:tbl>
    <w:p w:rsidR="7748183E" w:rsidP="3309A262" w:rsidRDefault="7748183E" w14:paraId="65432469" w14:textId="4AA23D4E">
      <w:pPr>
        <w:jc w:val="center"/>
        <w:rPr>
          <w:i/>
          <w:iCs/>
          <w:sz w:val="24"/>
          <w:szCs w:val="24"/>
        </w:rPr>
      </w:pPr>
      <w:r w:rsidRPr="3309A262">
        <w:rPr>
          <w:i/>
          <w:iCs/>
          <w:sz w:val="24"/>
          <w:szCs w:val="24"/>
        </w:rPr>
        <w:t>Tabella 4.1</w:t>
      </w:r>
      <w:r w:rsidRPr="3309A262" w:rsidR="12AFB85A">
        <w:rPr>
          <w:i/>
          <w:iCs/>
          <w:sz w:val="24"/>
          <w:szCs w:val="24"/>
        </w:rPr>
        <w:t>.2</w:t>
      </w:r>
      <w:r w:rsidRPr="3309A262">
        <w:rPr>
          <w:i/>
          <w:iCs/>
          <w:sz w:val="24"/>
          <w:szCs w:val="24"/>
        </w:rPr>
        <w:t xml:space="preserve"> - Valutazione media cluster 2</w:t>
      </w:r>
    </w:p>
    <w:p w:rsidR="3309A262" w:rsidP="3309A262" w:rsidRDefault="3309A262" w14:paraId="5426D1C8" w14:textId="6A8F6330">
      <w:pPr>
        <w:jc w:val="center"/>
        <w:rPr>
          <w:b/>
          <w:bCs/>
          <w:sz w:val="26"/>
          <w:szCs w:val="26"/>
        </w:rPr>
      </w:pPr>
    </w:p>
    <w:tbl>
      <w:tblPr>
        <w:tblStyle w:val="Grigliatabella"/>
        <w:tblW w:w="0" w:type="auto"/>
        <w:tblLayout w:type="fixed"/>
        <w:tblLook w:val="06A0" w:firstRow="1" w:lastRow="0" w:firstColumn="1" w:lastColumn="0" w:noHBand="1" w:noVBand="1"/>
      </w:tblPr>
      <w:tblGrid>
        <w:gridCol w:w="3210"/>
        <w:gridCol w:w="3210"/>
        <w:gridCol w:w="3210"/>
      </w:tblGrid>
      <w:tr w:rsidR="3309A262" w:rsidTr="3309A262" w14:paraId="37C3F666" w14:textId="77777777">
        <w:trPr>
          <w:trHeight w:val="300"/>
        </w:trPr>
        <w:tc>
          <w:tcPr>
            <w:tcW w:w="3210" w:type="dxa"/>
          </w:tcPr>
          <w:p w:rsidR="3309A262" w:rsidP="3309A262" w:rsidRDefault="3309A262" w14:paraId="4A5F9827" w14:textId="0B07A479">
            <w:pPr>
              <w:jc w:val="center"/>
              <w:rPr>
                <w:sz w:val="26"/>
                <w:szCs w:val="26"/>
              </w:rPr>
            </w:pPr>
            <w:r w:rsidRPr="3309A262">
              <w:rPr>
                <w:b/>
                <w:bCs/>
                <w:sz w:val="26"/>
                <w:szCs w:val="26"/>
              </w:rPr>
              <w:t>iPhone 16 Pro</w:t>
            </w:r>
          </w:p>
        </w:tc>
        <w:tc>
          <w:tcPr>
            <w:tcW w:w="3210" w:type="dxa"/>
          </w:tcPr>
          <w:p w:rsidR="3309A262" w:rsidP="3309A262" w:rsidRDefault="3309A262" w14:paraId="68FC41B7" w14:textId="7E344EFD">
            <w:pPr>
              <w:jc w:val="center"/>
              <w:rPr>
                <w:sz w:val="26"/>
                <w:szCs w:val="26"/>
              </w:rPr>
            </w:pPr>
            <w:r w:rsidRPr="3309A262">
              <w:rPr>
                <w:b/>
                <w:bCs/>
                <w:sz w:val="26"/>
                <w:szCs w:val="26"/>
              </w:rPr>
              <w:t>Samsung Galaxy S24 Ultra</w:t>
            </w:r>
          </w:p>
        </w:tc>
        <w:tc>
          <w:tcPr>
            <w:tcW w:w="3210" w:type="dxa"/>
          </w:tcPr>
          <w:p w:rsidR="3309A262" w:rsidP="3309A262" w:rsidRDefault="3309A262" w14:paraId="02312209" w14:textId="739E48E4">
            <w:pPr>
              <w:jc w:val="center"/>
              <w:rPr>
                <w:sz w:val="26"/>
                <w:szCs w:val="26"/>
              </w:rPr>
            </w:pPr>
            <w:r w:rsidRPr="3309A262">
              <w:rPr>
                <w:b/>
                <w:bCs/>
                <w:sz w:val="26"/>
                <w:szCs w:val="26"/>
              </w:rPr>
              <w:t>Xiaomi 14T Pro</w:t>
            </w:r>
          </w:p>
        </w:tc>
      </w:tr>
      <w:tr w:rsidR="3309A262" w:rsidTr="3309A262" w14:paraId="7DCA45BC" w14:textId="77777777">
        <w:trPr>
          <w:trHeight w:val="300"/>
        </w:trPr>
        <w:tc>
          <w:tcPr>
            <w:tcW w:w="3210" w:type="dxa"/>
          </w:tcPr>
          <w:p w:rsidR="0F7B63AE" w:rsidP="3309A262" w:rsidRDefault="0F7B63AE" w14:paraId="4345D800" w14:textId="5005A10A">
            <w:pPr>
              <w:jc w:val="center"/>
              <w:rPr>
                <w:sz w:val="26"/>
                <w:szCs w:val="26"/>
              </w:rPr>
            </w:pPr>
            <w:r w:rsidRPr="3309A262">
              <w:rPr>
                <w:sz w:val="26"/>
                <w:szCs w:val="26"/>
              </w:rPr>
              <w:t>6,39</w:t>
            </w:r>
          </w:p>
        </w:tc>
        <w:tc>
          <w:tcPr>
            <w:tcW w:w="3210" w:type="dxa"/>
          </w:tcPr>
          <w:p w:rsidR="0F7B63AE" w:rsidP="3309A262" w:rsidRDefault="0F7B63AE" w14:paraId="1884B659" w14:textId="3025FDF1">
            <w:pPr>
              <w:jc w:val="center"/>
              <w:rPr>
                <w:sz w:val="26"/>
                <w:szCs w:val="26"/>
              </w:rPr>
            </w:pPr>
            <w:r w:rsidRPr="3309A262">
              <w:rPr>
                <w:sz w:val="26"/>
                <w:szCs w:val="26"/>
              </w:rPr>
              <w:t>6,64</w:t>
            </w:r>
          </w:p>
        </w:tc>
        <w:tc>
          <w:tcPr>
            <w:tcW w:w="3210" w:type="dxa"/>
          </w:tcPr>
          <w:p w:rsidR="0F7B63AE" w:rsidP="3309A262" w:rsidRDefault="0F7B63AE" w14:paraId="41C6395F" w14:textId="6D125800">
            <w:pPr>
              <w:jc w:val="center"/>
              <w:rPr>
                <w:sz w:val="26"/>
                <w:szCs w:val="26"/>
              </w:rPr>
            </w:pPr>
            <w:r w:rsidRPr="3309A262">
              <w:rPr>
                <w:sz w:val="26"/>
                <w:szCs w:val="26"/>
              </w:rPr>
              <w:t>6,58</w:t>
            </w:r>
          </w:p>
        </w:tc>
      </w:tr>
    </w:tbl>
    <w:p w:rsidR="0F7B63AE" w:rsidP="3309A262" w:rsidRDefault="0F7B63AE" w14:paraId="4DAE5A40" w14:textId="7A968226">
      <w:pPr>
        <w:jc w:val="center"/>
        <w:rPr>
          <w:i/>
          <w:iCs/>
          <w:sz w:val="24"/>
          <w:szCs w:val="24"/>
        </w:rPr>
      </w:pPr>
      <w:r w:rsidRPr="3309A262">
        <w:rPr>
          <w:i/>
          <w:iCs/>
          <w:sz w:val="24"/>
          <w:szCs w:val="24"/>
        </w:rPr>
        <w:t>Tabella 4.1</w:t>
      </w:r>
      <w:r w:rsidRPr="3309A262" w:rsidR="4988BA26">
        <w:rPr>
          <w:i/>
          <w:iCs/>
          <w:sz w:val="24"/>
          <w:szCs w:val="24"/>
        </w:rPr>
        <w:t xml:space="preserve">.3 </w:t>
      </w:r>
      <w:r w:rsidRPr="3309A262">
        <w:rPr>
          <w:i/>
          <w:iCs/>
          <w:sz w:val="24"/>
          <w:szCs w:val="24"/>
        </w:rPr>
        <w:t>- Valutazione media cluster 3</w:t>
      </w:r>
    </w:p>
    <w:p w:rsidR="003B04DA" w:rsidP="0050328F" w:rsidRDefault="003B04DA" w14:paraId="4CD069D7" w14:textId="0DB9C83B">
      <w:pPr>
        <w:spacing w:after="0"/>
        <w:jc w:val="center"/>
        <w:rPr>
          <w:rFonts w:ascii="Calibri" w:hAnsi="Calibri" w:eastAsia="Calibri" w:cs="Calibri"/>
          <w:sz w:val="26"/>
          <w:szCs w:val="26"/>
        </w:rPr>
      </w:pPr>
    </w:p>
    <w:p w:rsidR="004F4271" w:rsidP="38AAC539" w:rsidRDefault="4A3881DB" w14:paraId="23418383" w14:textId="1E7CDDF3">
      <w:pPr>
        <w:spacing w:after="0"/>
        <w:jc w:val="both"/>
        <w:rPr>
          <w:rFonts w:ascii="Calibri" w:hAnsi="Calibri" w:eastAsia="Calibri" w:cs="Calibri"/>
          <w:sz w:val="26"/>
          <w:szCs w:val="26"/>
        </w:rPr>
      </w:pPr>
      <w:r w:rsidRPr="1EF3E455">
        <w:rPr>
          <w:rFonts w:ascii="Calibri" w:hAnsi="Calibri" w:eastAsia="Calibri" w:cs="Calibri"/>
          <w:sz w:val="26"/>
          <w:szCs w:val="26"/>
        </w:rPr>
        <w:t xml:space="preserve">È </w:t>
      </w:r>
      <w:r w:rsidRPr="1EF3E455" w:rsidR="00B749EE">
        <w:rPr>
          <w:rFonts w:ascii="Calibri" w:hAnsi="Calibri" w:eastAsia="Calibri" w:cs="Calibri"/>
          <w:sz w:val="26"/>
          <w:szCs w:val="26"/>
        </w:rPr>
        <w:t>stat</w:t>
      </w:r>
      <w:r w:rsidRPr="1EF3E455" w:rsidR="003C3E9B">
        <w:rPr>
          <w:rFonts w:ascii="Calibri" w:hAnsi="Calibri" w:eastAsia="Calibri" w:cs="Calibri"/>
          <w:sz w:val="26"/>
          <w:szCs w:val="26"/>
        </w:rPr>
        <w:t>a</w:t>
      </w:r>
      <w:r w:rsidRPr="1EF3E455" w:rsidR="00B749EE">
        <w:rPr>
          <w:rFonts w:ascii="Calibri" w:hAnsi="Calibri" w:eastAsia="Calibri" w:cs="Calibri"/>
          <w:sz w:val="26"/>
          <w:szCs w:val="26"/>
        </w:rPr>
        <w:t xml:space="preserve"> defuzzificata anche la valutazione finale di ciascun utente che ha partecipato al sondaggio per i tre smartphone</w:t>
      </w:r>
      <w:r w:rsidRPr="1EF3E455" w:rsidR="00B24F33">
        <w:rPr>
          <w:rFonts w:ascii="Calibri" w:hAnsi="Calibri" w:eastAsia="Calibri" w:cs="Calibri"/>
          <w:sz w:val="26"/>
          <w:szCs w:val="26"/>
        </w:rPr>
        <w:t xml:space="preserve">. Queste valutazioni sono state </w:t>
      </w:r>
      <w:r w:rsidRPr="1EF3E455" w:rsidR="00D778FE">
        <w:rPr>
          <w:rFonts w:ascii="Calibri" w:hAnsi="Calibri" w:eastAsia="Calibri" w:cs="Calibri"/>
          <w:sz w:val="26"/>
          <w:szCs w:val="26"/>
        </w:rPr>
        <w:t xml:space="preserve">poi </w:t>
      </w:r>
      <w:r w:rsidRPr="1EF3E455" w:rsidR="00B24F33">
        <w:rPr>
          <w:rFonts w:ascii="Calibri" w:hAnsi="Calibri" w:eastAsia="Calibri" w:cs="Calibri"/>
          <w:sz w:val="26"/>
          <w:szCs w:val="26"/>
        </w:rPr>
        <w:t xml:space="preserve">riportate su un grafico a dispersione </w:t>
      </w:r>
      <w:r w:rsidRPr="1EF3E455" w:rsidR="00D778FE">
        <w:rPr>
          <w:rFonts w:ascii="Calibri" w:hAnsi="Calibri" w:eastAsia="Calibri" w:cs="Calibri"/>
          <w:sz w:val="26"/>
          <w:szCs w:val="26"/>
        </w:rPr>
        <w:t>per capire quanto esse si discostassero rispetto alla media calcolata per ogni cluster.</w:t>
      </w:r>
    </w:p>
    <w:p w:rsidR="00D778FE" w:rsidP="54FE8577" w:rsidRDefault="0050328F" w14:paraId="6AF60C4C" w14:textId="1171CAC8">
      <w:pPr>
        <w:spacing w:after="0"/>
        <w:jc w:val="both"/>
        <w:rPr>
          <w:rFonts w:ascii="Calibri" w:hAnsi="Calibri" w:eastAsia="Calibri" w:cs="Calibri"/>
          <w:sz w:val="26"/>
          <w:szCs w:val="26"/>
        </w:rPr>
      </w:pPr>
      <w:r>
        <w:rPr>
          <w:rFonts w:ascii="Calibri" w:hAnsi="Calibri" w:eastAsia="Calibri" w:cs="Calibri"/>
          <w:sz w:val="26"/>
          <w:szCs w:val="26"/>
        </w:rPr>
        <w:t xml:space="preserve">Dopodiché è stata esaminata la variazione di ciò rispetto alla valutazione media globale del cluster. </w:t>
      </w:r>
    </w:p>
    <w:p w:rsidR="004F4271" w:rsidP="54FE8577" w:rsidRDefault="006A1BBC" w14:paraId="3CFF53BB" w14:textId="3D05CEA9">
      <w:pPr>
        <w:spacing w:after="0"/>
        <w:jc w:val="both"/>
        <w:rPr>
          <w:rFonts w:ascii="Calibri" w:hAnsi="Calibri" w:eastAsia="Calibri" w:cs="Calibri"/>
          <w:sz w:val="26"/>
          <w:szCs w:val="26"/>
        </w:rPr>
      </w:pPr>
      <w:r>
        <w:rPr>
          <w:rFonts w:ascii="Calibri" w:hAnsi="Calibri" w:eastAsia="Calibri" w:cs="Calibri"/>
          <w:sz w:val="26"/>
          <w:szCs w:val="26"/>
        </w:rPr>
        <w:t>Tutto ciò è stato fatto per evidenziare eventuali punti critici e i punti di forza dei tre smartphone</w:t>
      </w:r>
      <w:r w:rsidR="00E04BFA">
        <w:rPr>
          <w:rFonts w:ascii="Calibri" w:hAnsi="Calibri" w:eastAsia="Calibri" w:cs="Calibri"/>
          <w:sz w:val="26"/>
          <w:szCs w:val="26"/>
        </w:rPr>
        <w:t xml:space="preserve">, offrendo una prospettiva dettagliata </w:t>
      </w:r>
      <w:r w:rsidR="002D6DA9">
        <w:rPr>
          <w:rFonts w:ascii="Calibri" w:hAnsi="Calibri" w:eastAsia="Calibri" w:cs="Calibri"/>
          <w:sz w:val="26"/>
          <w:szCs w:val="26"/>
        </w:rPr>
        <w:t xml:space="preserve">e contestualizzata delle preferenze espresse dagli intervistati. </w:t>
      </w:r>
    </w:p>
    <w:p w:rsidR="002D6DA9" w:rsidP="54FE8577" w:rsidRDefault="000A4833" w14:paraId="05A3395B" w14:textId="18889128">
      <w:pPr>
        <w:spacing w:after="0"/>
        <w:jc w:val="both"/>
        <w:rPr>
          <w:rFonts w:ascii="Calibri" w:hAnsi="Calibri" w:eastAsia="Calibri" w:cs="Calibri"/>
          <w:sz w:val="26"/>
          <w:szCs w:val="26"/>
        </w:rPr>
      </w:pPr>
      <w:r>
        <w:rPr>
          <w:rFonts w:ascii="Calibri" w:hAnsi="Calibri" w:eastAsia="Calibri" w:cs="Calibri"/>
          <w:sz w:val="26"/>
          <w:szCs w:val="26"/>
        </w:rPr>
        <w:t>Osservando la variazione rispetto alla valutazione media globale del cluster</w:t>
      </w:r>
      <w:r w:rsidR="000A09A6">
        <w:rPr>
          <w:rFonts w:ascii="Calibri" w:hAnsi="Calibri" w:eastAsia="Calibri" w:cs="Calibri"/>
          <w:sz w:val="26"/>
          <w:szCs w:val="26"/>
        </w:rPr>
        <w:t xml:space="preserve"> è possibile notare con maggior chiarezza le dinamiche </w:t>
      </w:r>
      <w:r w:rsidR="00BF529F">
        <w:rPr>
          <w:rFonts w:ascii="Calibri" w:hAnsi="Calibri" w:eastAsia="Calibri" w:cs="Calibri"/>
          <w:sz w:val="26"/>
          <w:szCs w:val="26"/>
        </w:rPr>
        <w:t xml:space="preserve">che possono influenzare </w:t>
      </w:r>
      <w:r w:rsidR="000959E2">
        <w:rPr>
          <w:rFonts w:ascii="Calibri" w:hAnsi="Calibri" w:eastAsia="Calibri" w:cs="Calibri"/>
          <w:sz w:val="26"/>
          <w:szCs w:val="26"/>
        </w:rPr>
        <w:t xml:space="preserve">le valutazioni complessive. </w:t>
      </w:r>
    </w:p>
    <w:p w:rsidR="007E5273" w:rsidP="006A1BBC" w:rsidRDefault="007E5273" w14:paraId="78AFCC67" w14:textId="77777777">
      <w:pPr>
        <w:spacing w:after="0"/>
        <w:rPr>
          <w:rFonts w:ascii="Calibri" w:hAnsi="Calibri" w:eastAsia="Calibri" w:cs="Calibri"/>
          <w:sz w:val="26"/>
          <w:szCs w:val="26"/>
        </w:rPr>
      </w:pPr>
    </w:p>
    <w:p w:rsidRPr="00247DCD" w:rsidR="000959E2" w:rsidP="00247DCD" w:rsidRDefault="007E5273" w14:paraId="3DADC47D" w14:textId="2A8900B2">
      <w:pPr>
        <w:pStyle w:val="Titolo3"/>
        <w:rPr>
          <w:b/>
          <w:bCs/>
          <w:sz w:val="30"/>
          <w:szCs w:val="30"/>
        </w:rPr>
      </w:pPr>
      <w:bookmarkStart w:name="_Toc188696504" w:id="26"/>
      <w:r w:rsidRPr="43D0340A">
        <w:rPr>
          <w:b/>
          <w:bCs/>
          <w:sz w:val="30"/>
          <w:szCs w:val="30"/>
        </w:rPr>
        <w:lastRenderedPageBreak/>
        <w:t xml:space="preserve">4.2 </w:t>
      </w:r>
      <w:r w:rsidR="00B54CD5">
        <w:rPr>
          <w:b/>
          <w:bCs/>
          <w:sz w:val="30"/>
          <w:szCs w:val="30"/>
        </w:rPr>
        <w:t xml:space="preserve">- </w:t>
      </w:r>
      <w:r w:rsidRPr="43D0340A">
        <w:rPr>
          <w:b/>
          <w:bCs/>
          <w:sz w:val="30"/>
          <w:szCs w:val="30"/>
        </w:rPr>
        <w:t>C</w:t>
      </w:r>
      <w:r w:rsidRPr="43D0340A" w:rsidR="53E4776B">
        <w:rPr>
          <w:b/>
          <w:bCs/>
          <w:sz w:val="30"/>
          <w:szCs w:val="30"/>
        </w:rPr>
        <w:t>oefficiente di variazione</w:t>
      </w:r>
      <w:bookmarkEnd w:id="26"/>
    </w:p>
    <w:p w:rsidR="00582C02" w:rsidP="61AC6DAA" w:rsidRDefault="00CF1415" w14:paraId="091F7CDD" w14:textId="77777777">
      <w:pPr>
        <w:spacing w:after="0"/>
        <w:jc w:val="both"/>
        <w:rPr>
          <w:rFonts w:ascii="Calibri" w:hAnsi="Calibri" w:eastAsia="Calibri" w:cs="Calibri"/>
          <w:sz w:val="26"/>
          <w:szCs w:val="26"/>
        </w:rPr>
      </w:pPr>
      <w:r>
        <w:rPr>
          <w:rFonts w:ascii="Calibri" w:hAnsi="Calibri" w:eastAsia="Calibri" w:cs="Calibri"/>
          <w:sz w:val="26"/>
          <w:szCs w:val="26"/>
        </w:rPr>
        <w:t>Per capire quanto la valutazione media di ogni cluster sia rappresentativa delle valutazioni dei singoli utenti che lo compongono si è utilizzato il coefficiente di variazione</w:t>
      </w:r>
      <w:r w:rsidR="00582C02">
        <w:rPr>
          <w:rFonts w:ascii="Calibri" w:hAnsi="Calibri" w:eastAsia="Calibri" w:cs="Calibri"/>
          <w:sz w:val="26"/>
          <w:szCs w:val="26"/>
        </w:rPr>
        <w:t>.</w:t>
      </w:r>
    </w:p>
    <w:p w:rsidR="002826D2" w:rsidP="61AC6DAA" w:rsidRDefault="00582C02" w14:paraId="16DEE9FD" w14:textId="77777777">
      <w:pPr>
        <w:spacing w:after="0"/>
        <w:jc w:val="both"/>
        <w:rPr>
          <w:rFonts w:ascii="Calibri" w:hAnsi="Calibri" w:eastAsia="Calibri" w:cs="Calibri"/>
          <w:sz w:val="26"/>
          <w:szCs w:val="26"/>
        </w:rPr>
      </w:pPr>
      <w:r>
        <w:rPr>
          <w:rFonts w:ascii="Calibri" w:hAnsi="Calibri" w:eastAsia="Calibri" w:cs="Calibri"/>
          <w:sz w:val="26"/>
          <w:szCs w:val="26"/>
        </w:rPr>
        <w:t>Quest’ultimo è dato dal rapporto tra la deviazione standard e la media</w:t>
      </w:r>
      <w:r w:rsidR="002826D2">
        <w:rPr>
          <w:rFonts w:ascii="Calibri" w:hAnsi="Calibri" w:eastAsia="Calibri" w:cs="Calibri"/>
          <w:sz w:val="26"/>
          <w:szCs w:val="26"/>
        </w:rPr>
        <w:t>; mentre la deviazione standard è calcolata con la seguente formula:</w:t>
      </w:r>
    </w:p>
    <w:p w:rsidR="00247DCD" w:rsidP="61AC6DAA" w:rsidRDefault="00247DCD" w14:paraId="1C276FA1" w14:textId="77777777">
      <w:pPr>
        <w:spacing w:after="0"/>
        <w:jc w:val="both"/>
        <w:rPr>
          <w:rFonts w:ascii="Calibri" w:hAnsi="Calibri" w:eastAsia="Calibri" w:cs="Calibri"/>
          <w:sz w:val="26"/>
          <w:szCs w:val="26"/>
        </w:rPr>
      </w:pPr>
    </w:p>
    <w:p w:rsidRPr="006A1BBC" w:rsidR="007E5273" w:rsidP="21049360" w:rsidRDefault="002826D2" w14:paraId="6B4E7340" w14:textId="01EA2D0B">
      <w:pPr>
        <w:spacing w:after="0"/>
        <w:jc w:val="center"/>
        <w:rPr>
          <w:rFonts w:ascii="Calibri" w:hAnsi="Calibri" w:eastAsia="Calibri" w:cs="Calibri"/>
          <w:sz w:val="26"/>
          <w:szCs w:val="26"/>
        </w:rPr>
      </w:pPr>
      <m:oMathPara>
        <m:oMath>
          <m:r>
            <w:rPr>
              <w:rFonts w:ascii="Cambria Math" w:hAnsi="Cambria Math" w:eastAsia="Calibri" w:cs="Calibri"/>
              <w:sz w:val="26"/>
              <w:szCs w:val="26"/>
            </w:rPr>
            <m:t xml:space="preserve">σ= </m:t>
          </m:r>
          <m:rad>
            <m:radPr>
              <m:degHide m:val="1"/>
              <m:ctrlPr>
                <w:rPr>
                  <w:rFonts w:ascii="Cambria Math" w:hAnsi="Cambria Math" w:eastAsia="Calibri" w:cs="Calibri"/>
                  <w:i/>
                  <w:sz w:val="26"/>
                  <w:szCs w:val="26"/>
                </w:rPr>
              </m:ctrlPr>
            </m:radPr>
            <m:deg/>
            <m:e>
              <m:f>
                <m:fPr>
                  <m:ctrlPr>
                    <w:rPr>
                      <w:rFonts w:ascii="Cambria Math" w:hAnsi="Cambria Math" w:eastAsia="Calibri" w:cs="Calibri"/>
                      <w:i/>
                      <w:sz w:val="26"/>
                      <w:szCs w:val="26"/>
                    </w:rPr>
                  </m:ctrlPr>
                </m:fPr>
                <m:num>
                  <m:nary>
                    <m:naryPr>
                      <m:chr m:val="∑"/>
                      <m:limLoc m:val="undOvr"/>
                      <m:ctrlPr>
                        <w:rPr>
                          <w:rFonts w:ascii="Cambria Math" w:hAnsi="Cambria Math" w:eastAsia="Calibri" w:cs="Calibri"/>
                          <w:i/>
                          <w:sz w:val="26"/>
                          <w:szCs w:val="26"/>
                        </w:rPr>
                      </m:ctrlPr>
                    </m:naryPr>
                    <m:sub>
                      <m:r>
                        <w:rPr>
                          <w:rFonts w:ascii="Cambria Math" w:hAnsi="Cambria Math" w:eastAsia="Calibri" w:cs="Calibri"/>
                          <w:sz w:val="26"/>
                          <w:szCs w:val="26"/>
                        </w:rPr>
                        <m:t>i=1</m:t>
                      </m:r>
                    </m:sub>
                    <m:sup>
                      <m:r>
                        <w:rPr>
                          <w:rFonts w:ascii="Cambria Math" w:hAnsi="Cambria Math" w:eastAsia="Calibri" w:cs="Calibri"/>
                          <w:sz w:val="26"/>
                          <w:szCs w:val="26"/>
                        </w:rPr>
                        <m:t>N</m:t>
                      </m:r>
                    </m:sup>
                    <m:e>
                      <m:sSup>
                        <m:sSupPr>
                          <m:ctrlPr>
                            <w:rPr>
                              <w:rFonts w:ascii="Cambria Math" w:hAnsi="Cambria Math" w:eastAsia="Calibri" w:cs="Calibri"/>
                              <w:i/>
                              <w:sz w:val="26"/>
                              <w:szCs w:val="26"/>
                            </w:rPr>
                          </m:ctrlPr>
                        </m:sSupPr>
                        <m:e>
                          <m:r>
                            <w:rPr>
                              <w:rFonts w:ascii="Cambria Math" w:hAnsi="Cambria Math" w:eastAsia="Calibri" w:cs="Calibri"/>
                              <w:sz w:val="26"/>
                              <w:szCs w:val="26"/>
                            </w:rPr>
                            <m:t>(</m:t>
                          </m:r>
                          <m:sSub>
                            <m:sSubPr>
                              <m:ctrlPr>
                                <w:rPr>
                                  <w:rFonts w:ascii="Cambria Math" w:hAnsi="Cambria Math" w:eastAsia="Calibri" w:cs="Calibri"/>
                                  <w:i/>
                                  <w:sz w:val="26"/>
                                  <w:szCs w:val="26"/>
                                </w:rPr>
                              </m:ctrlPr>
                            </m:sSubPr>
                            <m:e>
                              <m:r>
                                <w:rPr>
                                  <w:rFonts w:ascii="Cambria Math" w:hAnsi="Cambria Math" w:eastAsia="Calibri" w:cs="Calibri"/>
                                  <w:sz w:val="26"/>
                                  <w:szCs w:val="26"/>
                                </w:rPr>
                                <m:t>x</m:t>
                              </m:r>
                            </m:e>
                            <m:sub>
                              <m:r>
                                <w:rPr>
                                  <w:rFonts w:ascii="Cambria Math" w:hAnsi="Cambria Math" w:eastAsia="Calibri" w:cs="Calibri"/>
                                  <w:sz w:val="26"/>
                                  <w:szCs w:val="26"/>
                                </w:rPr>
                                <m:t>i</m:t>
                              </m:r>
                            </m:sub>
                          </m:sSub>
                          <m:r>
                            <w:rPr>
                              <w:rFonts w:ascii="Cambria Math" w:hAnsi="Cambria Math" w:eastAsia="Calibri" w:cs="Calibri"/>
                              <w:sz w:val="26"/>
                              <w:szCs w:val="26"/>
                            </w:rPr>
                            <m:t>-μ)</m:t>
                          </m:r>
                        </m:e>
                        <m:sup>
                          <m:r>
                            <w:rPr>
                              <w:rFonts w:ascii="Cambria Math" w:hAnsi="Cambria Math" w:eastAsia="Calibri" w:cs="Calibri"/>
                              <w:sz w:val="26"/>
                              <w:szCs w:val="26"/>
                            </w:rPr>
                            <m:t>2</m:t>
                          </m:r>
                        </m:sup>
                      </m:sSup>
                    </m:e>
                  </m:nary>
                </m:num>
                <m:den>
                  <m:r>
                    <w:rPr>
                      <w:rFonts w:ascii="Cambria Math" w:hAnsi="Cambria Math" w:eastAsia="Calibri" w:cs="Calibri"/>
                      <w:sz w:val="26"/>
                      <w:szCs w:val="26"/>
                    </w:rPr>
                    <m:t>N</m:t>
                  </m:r>
                </m:den>
              </m:f>
            </m:e>
          </m:rad>
        </m:oMath>
      </m:oMathPara>
    </w:p>
    <w:p w:rsidR="00247DCD" w:rsidP="61AC6DAA" w:rsidRDefault="00247DCD" w14:paraId="5E5FBC8F" w14:textId="77777777">
      <w:pPr>
        <w:jc w:val="both"/>
        <w:rPr>
          <w:sz w:val="26"/>
          <w:szCs w:val="26"/>
        </w:rPr>
      </w:pPr>
    </w:p>
    <w:p w:rsidR="0069404F" w:rsidP="1EF3E455" w:rsidRDefault="0069404F" w14:paraId="47107C75" w14:textId="64EC793D">
      <w:pPr>
        <w:jc w:val="both"/>
        <w:rPr>
          <w:rFonts w:eastAsiaTheme="minorEastAsia"/>
          <w:sz w:val="26"/>
          <w:szCs w:val="26"/>
        </w:rPr>
      </w:pPr>
      <w:r>
        <w:rPr>
          <w:sz w:val="26"/>
          <w:szCs w:val="26"/>
        </w:rPr>
        <w:t xml:space="preserve">Dove N indica il numero di individui appartenenti al cluster,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1EF3E455">
        <w:rPr>
          <w:rFonts w:eastAsiaTheme="minorEastAsia"/>
          <w:sz w:val="26"/>
          <w:szCs w:val="26"/>
        </w:rPr>
        <w:t xml:space="preserve"> </w:t>
      </w:r>
      <w:r w:rsidRPr="1EF3E455" w:rsidR="6FFCC189">
        <w:rPr>
          <w:rFonts w:eastAsiaTheme="minorEastAsia"/>
          <w:sz w:val="26"/>
          <w:szCs w:val="26"/>
        </w:rPr>
        <w:t xml:space="preserve">   </w:t>
      </w:r>
      <w:r w:rsidRPr="1EF3E455">
        <w:rPr>
          <w:rFonts w:eastAsiaTheme="minorEastAsia"/>
          <w:sz w:val="26"/>
          <w:szCs w:val="26"/>
        </w:rPr>
        <w:t xml:space="preserve">è la valutazione globale del singolo individuo e </w:t>
      </w:r>
      <m:oMath>
        <m:r>
          <w:rPr>
            <w:rFonts w:ascii="Cambria Math" w:hAnsi="Cambria Math" w:eastAsia="Calibri" w:cs="Calibri"/>
            <w:sz w:val="26"/>
            <w:szCs w:val="26"/>
          </w:rPr>
          <m:t>μ</m:t>
        </m:r>
      </m:oMath>
      <w:r w:rsidRPr="1EF3E455">
        <w:rPr>
          <w:rFonts w:eastAsiaTheme="minorEastAsia"/>
          <w:sz w:val="26"/>
          <w:szCs w:val="26"/>
        </w:rPr>
        <w:t xml:space="preserve"> </w:t>
      </w:r>
      <w:r w:rsidRPr="1EF3E455" w:rsidR="7D852AC4">
        <w:rPr>
          <w:rFonts w:eastAsiaTheme="minorEastAsia"/>
          <w:sz w:val="26"/>
          <w:szCs w:val="26"/>
        </w:rPr>
        <w:t xml:space="preserve"> </w:t>
      </w:r>
      <w:r w:rsidRPr="1EF3E455">
        <w:rPr>
          <w:rFonts w:eastAsiaTheme="minorEastAsia"/>
          <w:sz w:val="26"/>
          <w:szCs w:val="26"/>
        </w:rPr>
        <w:t xml:space="preserve">è la valutazione globale media del cluster. </w:t>
      </w:r>
    </w:p>
    <w:p w:rsidR="1EF3E455" w:rsidP="1EF3E455" w:rsidRDefault="1EF3E455" w14:paraId="2DF83E2B" w14:textId="202E3DEB">
      <w:pPr>
        <w:jc w:val="both"/>
        <w:rPr>
          <w:sz w:val="26"/>
          <w:szCs w:val="26"/>
        </w:rPr>
      </w:pPr>
    </w:p>
    <w:p w:rsidR="00C909F3" w:rsidP="1EF3E455" w:rsidRDefault="00C909F3" w14:paraId="63B7B63C" w14:textId="0D01C0ED">
      <w:pPr>
        <w:jc w:val="both"/>
        <w:rPr>
          <w:sz w:val="26"/>
          <w:szCs w:val="26"/>
        </w:rPr>
      </w:pPr>
      <w:r w:rsidRPr="1EF3E455">
        <w:rPr>
          <w:sz w:val="26"/>
          <w:szCs w:val="26"/>
        </w:rPr>
        <w:t xml:space="preserve">Il coefficiente di variazione è uno strumento statistico che </w:t>
      </w:r>
      <w:r w:rsidRPr="1EF3E455" w:rsidR="008059C8">
        <w:rPr>
          <w:sz w:val="26"/>
          <w:szCs w:val="26"/>
        </w:rPr>
        <w:t xml:space="preserve">ci permette di analizzare il grado di omogeneità o variabilità </w:t>
      </w:r>
      <w:r w:rsidRPr="1EF3E455" w:rsidR="00B66C9C">
        <w:rPr>
          <w:sz w:val="26"/>
          <w:szCs w:val="26"/>
        </w:rPr>
        <w:t>delle valutazioni</w:t>
      </w:r>
      <w:r w:rsidRPr="1EF3E455" w:rsidR="008059C8">
        <w:rPr>
          <w:sz w:val="26"/>
          <w:szCs w:val="26"/>
        </w:rPr>
        <w:t xml:space="preserve"> all’interno di ciascun cluster rispetto alla media.</w:t>
      </w:r>
    </w:p>
    <w:p w:rsidR="008059C8" w:rsidP="61AC6DAA" w:rsidRDefault="00062CA9" w14:paraId="12D2731E" w14:textId="2EC02D31">
      <w:pPr>
        <w:jc w:val="both"/>
        <w:rPr>
          <w:b/>
          <w:bCs/>
          <w:sz w:val="26"/>
          <w:szCs w:val="26"/>
        </w:rPr>
      </w:pPr>
      <w:r>
        <w:rPr>
          <w:sz w:val="26"/>
          <w:szCs w:val="26"/>
        </w:rPr>
        <w:t>Utilizzandolo si ha una chiara visione della coerenza delle opinioni all’interno di ogni cluster</w:t>
      </w:r>
      <w:r w:rsidR="006869CE">
        <w:rPr>
          <w:sz w:val="26"/>
          <w:szCs w:val="26"/>
        </w:rPr>
        <w:t xml:space="preserve">, valutando in questo modo se le medie </w:t>
      </w:r>
      <w:r w:rsidR="00620BD6">
        <w:rPr>
          <w:sz w:val="26"/>
          <w:szCs w:val="26"/>
        </w:rPr>
        <w:t>rappresentino in maniera accurata</w:t>
      </w:r>
      <w:r w:rsidR="00BF7D14">
        <w:rPr>
          <w:sz w:val="26"/>
          <w:szCs w:val="26"/>
        </w:rPr>
        <w:t xml:space="preserve"> </w:t>
      </w:r>
      <w:r w:rsidR="005506C0">
        <w:rPr>
          <w:sz w:val="26"/>
          <w:szCs w:val="26"/>
        </w:rPr>
        <w:t xml:space="preserve">le opinioni generali dei </w:t>
      </w:r>
      <w:r w:rsidR="00DA4039">
        <w:rPr>
          <w:sz w:val="26"/>
          <w:szCs w:val="26"/>
        </w:rPr>
        <w:t xml:space="preserve">partecipanti. </w:t>
      </w:r>
    </w:p>
    <w:p w:rsidR="00CA469C" w:rsidP="61AC6DAA" w:rsidRDefault="00D965D0" w14:paraId="0A336AF1" w14:textId="45876065">
      <w:pPr>
        <w:jc w:val="both"/>
        <w:rPr>
          <w:sz w:val="26"/>
          <w:szCs w:val="26"/>
        </w:rPr>
      </w:pPr>
      <w:r>
        <w:rPr>
          <w:sz w:val="26"/>
          <w:szCs w:val="26"/>
        </w:rPr>
        <w:t>U</w:t>
      </w:r>
      <w:r w:rsidR="00620BD6">
        <w:rPr>
          <w:sz w:val="26"/>
          <w:szCs w:val="26"/>
        </w:rPr>
        <w:t>n valore basso d</w:t>
      </w:r>
      <w:r w:rsidR="006008FE">
        <w:rPr>
          <w:sz w:val="26"/>
          <w:szCs w:val="26"/>
        </w:rPr>
        <w:t xml:space="preserve">el coefficiente di variazione </w:t>
      </w:r>
      <w:r w:rsidR="00F44C50">
        <w:rPr>
          <w:sz w:val="26"/>
          <w:szCs w:val="26"/>
        </w:rPr>
        <w:t>indica che le valutazioni individuali sono più coerenti e vicine alla media</w:t>
      </w:r>
      <w:r w:rsidR="00B66C9C">
        <w:rPr>
          <w:sz w:val="26"/>
          <w:szCs w:val="26"/>
        </w:rPr>
        <w:t>,</w:t>
      </w:r>
      <w:r w:rsidR="00C1652C">
        <w:rPr>
          <w:sz w:val="26"/>
          <w:szCs w:val="26"/>
        </w:rPr>
        <w:t xml:space="preserve"> suggerendo che </w:t>
      </w:r>
      <w:r w:rsidR="000D6E31">
        <w:rPr>
          <w:sz w:val="26"/>
          <w:szCs w:val="26"/>
        </w:rPr>
        <w:t>la media rappresenta</w:t>
      </w:r>
      <w:r w:rsidR="003576DE">
        <w:rPr>
          <w:sz w:val="26"/>
          <w:szCs w:val="26"/>
        </w:rPr>
        <w:t xml:space="preserve"> </w:t>
      </w:r>
      <w:r w:rsidR="00EC04A7">
        <w:rPr>
          <w:sz w:val="26"/>
          <w:szCs w:val="26"/>
        </w:rPr>
        <w:t>accuratamente</w:t>
      </w:r>
      <w:r w:rsidR="00CA469C">
        <w:rPr>
          <w:sz w:val="26"/>
          <w:szCs w:val="26"/>
        </w:rPr>
        <w:t xml:space="preserve"> le preferenze del cluster. </w:t>
      </w:r>
    </w:p>
    <w:p w:rsidRPr="00620BD6" w:rsidR="00DF4E21" w:rsidP="61AC6DAA" w:rsidRDefault="00CA469C" w14:paraId="403C49D4" w14:textId="36A8A84F">
      <w:pPr>
        <w:jc w:val="both"/>
        <w:rPr>
          <w:sz w:val="26"/>
          <w:szCs w:val="26"/>
        </w:rPr>
      </w:pPr>
      <w:r>
        <w:rPr>
          <w:sz w:val="26"/>
          <w:szCs w:val="26"/>
        </w:rPr>
        <w:t>Al</w:t>
      </w:r>
      <w:r w:rsidR="00B66C9C">
        <w:rPr>
          <w:sz w:val="26"/>
          <w:szCs w:val="26"/>
        </w:rPr>
        <w:t xml:space="preserve"> contrario un valore elevato indica una maggiore dispersione delle valutazioni e quindi una minore coesione tra i dati presenti nel cluster</w:t>
      </w:r>
      <w:r w:rsidR="00EC04A7">
        <w:rPr>
          <w:sz w:val="26"/>
          <w:szCs w:val="26"/>
        </w:rPr>
        <w:t xml:space="preserve"> e ciò suggerisce invece come la media potrebbe non riflettere in maniera attendibile le preferenze del cluster</w:t>
      </w:r>
      <w:r w:rsidR="00B66C9C">
        <w:rPr>
          <w:sz w:val="26"/>
          <w:szCs w:val="26"/>
        </w:rPr>
        <w:t xml:space="preserve">. </w:t>
      </w:r>
      <w:r w:rsidR="00694AC1">
        <w:rPr>
          <w:sz w:val="26"/>
          <w:szCs w:val="26"/>
        </w:rPr>
        <w:t xml:space="preserve"> </w:t>
      </w:r>
    </w:p>
    <w:p w:rsidR="00DF4E21" w:rsidP="003D2FA2" w:rsidRDefault="006A1B58" w14:paraId="00484ECC" w14:textId="3064482A">
      <w:pPr>
        <w:rPr>
          <w:sz w:val="26"/>
          <w:szCs w:val="26"/>
        </w:rPr>
      </w:pPr>
      <w:r>
        <w:rPr>
          <w:sz w:val="26"/>
          <w:szCs w:val="26"/>
        </w:rPr>
        <w:t xml:space="preserve">I coefficienti ottenuti sono i seguenti: </w:t>
      </w:r>
    </w:p>
    <w:p w:rsidR="00B54CD5" w:rsidP="003D2FA2" w:rsidRDefault="00B54CD5" w14:paraId="53672E83" w14:textId="77777777">
      <w:pPr>
        <w:rPr>
          <w:sz w:val="26"/>
          <w:szCs w:val="26"/>
        </w:rPr>
      </w:pPr>
    </w:p>
    <w:tbl>
      <w:tblPr>
        <w:tblStyle w:val="Grigliatabella"/>
        <w:tblW w:w="0" w:type="auto"/>
        <w:tblLook w:val="04A0" w:firstRow="1" w:lastRow="0" w:firstColumn="1" w:lastColumn="0" w:noHBand="0" w:noVBand="1"/>
      </w:tblPr>
      <w:tblGrid>
        <w:gridCol w:w="2407"/>
        <w:gridCol w:w="2407"/>
        <w:gridCol w:w="2407"/>
        <w:gridCol w:w="2407"/>
      </w:tblGrid>
      <w:tr w:rsidR="001A2F35" w:rsidTr="001A2F35" w14:paraId="5AAFE8FA" w14:textId="77777777">
        <w:tc>
          <w:tcPr>
            <w:tcW w:w="2407" w:type="dxa"/>
          </w:tcPr>
          <w:p w:rsidR="001A2F35" w:rsidP="003D2FA2" w:rsidRDefault="001A2F35" w14:paraId="23851BDE" w14:textId="77777777">
            <w:pPr>
              <w:rPr>
                <w:sz w:val="26"/>
                <w:szCs w:val="26"/>
              </w:rPr>
            </w:pPr>
          </w:p>
        </w:tc>
        <w:tc>
          <w:tcPr>
            <w:tcW w:w="2407" w:type="dxa"/>
          </w:tcPr>
          <w:p w:rsidRPr="004861A8" w:rsidR="001A2F35" w:rsidP="003D2FA2" w:rsidRDefault="001A2F35" w14:paraId="448AD0A4" w14:textId="7D51A5B8">
            <w:pPr>
              <w:rPr>
                <w:b/>
                <w:bCs/>
                <w:sz w:val="26"/>
                <w:szCs w:val="26"/>
              </w:rPr>
            </w:pPr>
            <w:r w:rsidRPr="004861A8">
              <w:rPr>
                <w:b/>
                <w:bCs/>
                <w:sz w:val="26"/>
                <w:szCs w:val="26"/>
              </w:rPr>
              <w:t>CLUSTER 1</w:t>
            </w:r>
          </w:p>
        </w:tc>
        <w:tc>
          <w:tcPr>
            <w:tcW w:w="2407" w:type="dxa"/>
          </w:tcPr>
          <w:p w:rsidRPr="004861A8" w:rsidR="001A2F35" w:rsidP="003D2FA2" w:rsidRDefault="001A2F35" w14:paraId="1C72F7E0" w14:textId="435960C8">
            <w:pPr>
              <w:rPr>
                <w:b/>
                <w:bCs/>
                <w:sz w:val="26"/>
                <w:szCs w:val="26"/>
              </w:rPr>
            </w:pPr>
            <w:r w:rsidRPr="004861A8">
              <w:rPr>
                <w:b/>
                <w:bCs/>
                <w:sz w:val="26"/>
                <w:szCs w:val="26"/>
              </w:rPr>
              <w:t>CLUSTER 2</w:t>
            </w:r>
          </w:p>
        </w:tc>
        <w:tc>
          <w:tcPr>
            <w:tcW w:w="2407" w:type="dxa"/>
          </w:tcPr>
          <w:p w:rsidRPr="004861A8" w:rsidR="001A2F35" w:rsidP="003D2FA2" w:rsidRDefault="001A2F35" w14:paraId="019C0D1E" w14:textId="7856AD66">
            <w:pPr>
              <w:rPr>
                <w:b/>
                <w:bCs/>
                <w:sz w:val="26"/>
                <w:szCs w:val="26"/>
              </w:rPr>
            </w:pPr>
            <w:r w:rsidRPr="004861A8">
              <w:rPr>
                <w:b/>
                <w:bCs/>
                <w:sz w:val="26"/>
                <w:szCs w:val="26"/>
              </w:rPr>
              <w:t>CLUSTER 3</w:t>
            </w:r>
          </w:p>
        </w:tc>
      </w:tr>
      <w:tr w:rsidR="001A2F35" w:rsidTr="001A2F35" w14:paraId="4A26EEE6" w14:textId="77777777">
        <w:tc>
          <w:tcPr>
            <w:tcW w:w="2407" w:type="dxa"/>
          </w:tcPr>
          <w:p w:rsidR="001A2F35" w:rsidP="003D2FA2" w:rsidRDefault="001A2F35" w14:paraId="298997B0" w14:textId="7F98241F">
            <w:pPr>
              <w:rPr>
                <w:sz w:val="26"/>
                <w:szCs w:val="26"/>
              </w:rPr>
            </w:pPr>
            <w:r>
              <w:rPr>
                <w:sz w:val="26"/>
                <w:szCs w:val="26"/>
              </w:rPr>
              <w:t>iPhone 16 Pro</w:t>
            </w:r>
          </w:p>
        </w:tc>
        <w:tc>
          <w:tcPr>
            <w:tcW w:w="2407" w:type="dxa"/>
          </w:tcPr>
          <w:p w:rsidR="001A2F35" w:rsidP="003D2FA2" w:rsidRDefault="009B4DB1" w14:paraId="1E8D0A37" w14:textId="68DE20EC">
            <w:pPr>
              <w:rPr>
                <w:sz w:val="26"/>
                <w:szCs w:val="26"/>
              </w:rPr>
            </w:pPr>
            <w:r>
              <w:rPr>
                <w:sz w:val="26"/>
                <w:szCs w:val="26"/>
              </w:rPr>
              <w:t>49.9%</w:t>
            </w:r>
          </w:p>
        </w:tc>
        <w:tc>
          <w:tcPr>
            <w:tcW w:w="2407" w:type="dxa"/>
          </w:tcPr>
          <w:p w:rsidR="001A2F35" w:rsidP="003D2FA2" w:rsidRDefault="00D61538" w14:paraId="23CD9A34" w14:textId="5A7E6A69">
            <w:pPr>
              <w:rPr>
                <w:sz w:val="26"/>
                <w:szCs w:val="26"/>
              </w:rPr>
            </w:pPr>
            <w:r>
              <w:rPr>
                <w:sz w:val="26"/>
                <w:szCs w:val="26"/>
              </w:rPr>
              <w:t>28.8%</w:t>
            </w:r>
          </w:p>
        </w:tc>
        <w:tc>
          <w:tcPr>
            <w:tcW w:w="2407" w:type="dxa"/>
          </w:tcPr>
          <w:p w:rsidR="001A2F35" w:rsidP="003D2FA2" w:rsidRDefault="00960D4B" w14:paraId="21A1758A" w14:textId="7BFCDF6D">
            <w:pPr>
              <w:rPr>
                <w:sz w:val="26"/>
                <w:szCs w:val="26"/>
              </w:rPr>
            </w:pPr>
            <w:r>
              <w:rPr>
                <w:sz w:val="26"/>
                <w:szCs w:val="26"/>
              </w:rPr>
              <w:t>31.5%</w:t>
            </w:r>
          </w:p>
        </w:tc>
      </w:tr>
      <w:tr w:rsidR="001A2F35" w:rsidTr="001A2F35" w14:paraId="15512C16" w14:textId="77777777">
        <w:tc>
          <w:tcPr>
            <w:tcW w:w="2407" w:type="dxa"/>
          </w:tcPr>
          <w:p w:rsidR="001A2F35" w:rsidP="003D2FA2" w:rsidRDefault="001A2F35" w14:paraId="52A7B722" w14:textId="6419FA88">
            <w:pPr>
              <w:rPr>
                <w:sz w:val="26"/>
                <w:szCs w:val="26"/>
              </w:rPr>
            </w:pPr>
            <w:r>
              <w:rPr>
                <w:sz w:val="26"/>
                <w:szCs w:val="26"/>
              </w:rPr>
              <w:t>Galaxy S24 Ultra</w:t>
            </w:r>
          </w:p>
        </w:tc>
        <w:tc>
          <w:tcPr>
            <w:tcW w:w="2407" w:type="dxa"/>
          </w:tcPr>
          <w:p w:rsidR="001A2F35" w:rsidP="003D2FA2" w:rsidRDefault="009B4DB1" w14:paraId="07297B6E" w14:textId="2E240D2C">
            <w:pPr>
              <w:rPr>
                <w:sz w:val="26"/>
                <w:szCs w:val="26"/>
              </w:rPr>
            </w:pPr>
            <w:r>
              <w:rPr>
                <w:sz w:val="26"/>
                <w:szCs w:val="26"/>
              </w:rPr>
              <w:t>56.9%</w:t>
            </w:r>
          </w:p>
        </w:tc>
        <w:tc>
          <w:tcPr>
            <w:tcW w:w="2407" w:type="dxa"/>
          </w:tcPr>
          <w:p w:rsidR="001A2F35" w:rsidP="003D2FA2" w:rsidRDefault="00D27CA5" w14:paraId="5D70E9E6" w14:textId="5C8FBC8E">
            <w:pPr>
              <w:rPr>
                <w:sz w:val="26"/>
                <w:szCs w:val="26"/>
              </w:rPr>
            </w:pPr>
            <w:r>
              <w:rPr>
                <w:sz w:val="26"/>
                <w:szCs w:val="26"/>
              </w:rPr>
              <w:t>45%</w:t>
            </w:r>
          </w:p>
        </w:tc>
        <w:tc>
          <w:tcPr>
            <w:tcW w:w="2407" w:type="dxa"/>
          </w:tcPr>
          <w:p w:rsidR="001A2F35" w:rsidP="003D2FA2" w:rsidRDefault="005E20F0" w14:paraId="4FCA0C92" w14:textId="59136BB2">
            <w:pPr>
              <w:rPr>
                <w:sz w:val="26"/>
                <w:szCs w:val="26"/>
              </w:rPr>
            </w:pPr>
            <w:r>
              <w:rPr>
                <w:sz w:val="26"/>
                <w:szCs w:val="26"/>
              </w:rPr>
              <w:t>30.7%</w:t>
            </w:r>
          </w:p>
        </w:tc>
      </w:tr>
      <w:tr w:rsidR="001A2F35" w:rsidTr="001A2F35" w14:paraId="5D3555D4" w14:textId="77777777">
        <w:tc>
          <w:tcPr>
            <w:tcW w:w="2407" w:type="dxa"/>
          </w:tcPr>
          <w:p w:rsidR="001A2F35" w:rsidP="003D2FA2" w:rsidRDefault="001A2F35" w14:paraId="661502CF" w14:textId="21CB51FA">
            <w:pPr>
              <w:rPr>
                <w:sz w:val="26"/>
                <w:szCs w:val="26"/>
              </w:rPr>
            </w:pPr>
            <w:r>
              <w:rPr>
                <w:sz w:val="26"/>
                <w:szCs w:val="26"/>
              </w:rPr>
              <w:t>Xiaomi 14T Pro</w:t>
            </w:r>
          </w:p>
        </w:tc>
        <w:tc>
          <w:tcPr>
            <w:tcW w:w="2407" w:type="dxa"/>
          </w:tcPr>
          <w:p w:rsidR="001A2F35" w:rsidP="003D2FA2" w:rsidRDefault="009B4DB1" w14:paraId="4F19AF97" w14:textId="63A40812">
            <w:pPr>
              <w:rPr>
                <w:sz w:val="26"/>
                <w:szCs w:val="26"/>
              </w:rPr>
            </w:pPr>
            <w:r>
              <w:rPr>
                <w:sz w:val="26"/>
                <w:szCs w:val="26"/>
              </w:rPr>
              <w:t>62.6%</w:t>
            </w:r>
          </w:p>
        </w:tc>
        <w:tc>
          <w:tcPr>
            <w:tcW w:w="2407" w:type="dxa"/>
          </w:tcPr>
          <w:p w:rsidR="001A2F35" w:rsidP="003D2FA2" w:rsidRDefault="00DE69F2" w14:paraId="27721F61" w14:textId="29BE73C7">
            <w:pPr>
              <w:rPr>
                <w:sz w:val="26"/>
                <w:szCs w:val="26"/>
              </w:rPr>
            </w:pPr>
            <w:r>
              <w:rPr>
                <w:sz w:val="26"/>
                <w:szCs w:val="26"/>
              </w:rPr>
              <w:t>46.4%</w:t>
            </w:r>
          </w:p>
        </w:tc>
        <w:tc>
          <w:tcPr>
            <w:tcW w:w="2407" w:type="dxa"/>
          </w:tcPr>
          <w:p w:rsidR="001A2F35" w:rsidP="003D2FA2" w:rsidRDefault="0088744F" w14:paraId="602A98D0" w14:textId="2DC5A7AA">
            <w:pPr>
              <w:rPr>
                <w:sz w:val="26"/>
                <w:szCs w:val="26"/>
              </w:rPr>
            </w:pPr>
            <w:r>
              <w:rPr>
                <w:sz w:val="26"/>
                <w:szCs w:val="26"/>
              </w:rPr>
              <w:t>30.2%</w:t>
            </w:r>
          </w:p>
        </w:tc>
      </w:tr>
    </w:tbl>
    <w:p w:rsidR="00E20711" w:rsidP="1EF3E455" w:rsidRDefault="00E20711" w14:paraId="1C16EFFB" w14:textId="61170CF0">
      <w:pPr>
        <w:rPr>
          <w:sz w:val="26"/>
          <w:szCs w:val="26"/>
        </w:rPr>
      </w:pPr>
    </w:p>
    <w:p w:rsidR="00B54CD5" w:rsidP="00EA23CF" w:rsidRDefault="00B54CD5" w14:paraId="54B9ABA0" w14:textId="77777777">
      <w:pPr>
        <w:jc w:val="center"/>
        <w:rPr>
          <w:sz w:val="26"/>
          <w:szCs w:val="26"/>
        </w:rPr>
      </w:pPr>
    </w:p>
    <w:p w:rsidRPr="00867394" w:rsidR="00EA23CF" w:rsidP="00EA23CF" w:rsidRDefault="00EA23CF" w14:paraId="6BACE3E5" w14:textId="3664D12E">
      <w:pPr>
        <w:jc w:val="center"/>
        <w:rPr>
          <w:b/>
          <w:bCs/>
          <w:sz w:val="30"/>
          <w:szCs w:val="30"/>
        </w:rPr>
      </w:pPr>
      <w:r w:rsidRPr="00867394">
        <w:rPr>
          <w:b/>
          <w:bCs/>
          <w:sz w:val="30"/>
          <w:szCs w:val="30"/>
        </w:rPr>
        <w:t>Cluster 1</w:t>
      </w:r>
    </w:p>
    <w:p w:rsidR="00EA23CF" w:rsidP="1EF3E455" w:rsidRDefault="00EA23CF" w14:paraId="4DACB709" w14:textId="47298790">
      <w:pPr>
        <w:jc w:val="both"/>
        <w:rPr>
          <w:b/>
          <w:bCs/>
          <w:sz w:val="26"/>
          <w:szCs w:val="26"/>
        </w:rPr>
      </w:pPr>
      <w:r w:rsidRPr="1EF3E455">
        <w:rPr>
          <w:b/>
          <w:bCs/>
          <w:sz w:val="26"/>
          <w:szCs w:val="26"/>
        </w:rPr>
        <w:t xml:space="preserve">Valutazione iPhone 16 Pro:  </w:t>
      </w:r>
    </w:p>
    <w:p w:rsidR="00C04223" w:rsidP="1EF3E455" w:rsidRDefault="00277795" w14:paraId="20FA4B79" w14:textId="6502258B">
      <w:pPr>
        <w:jc w:val="both"/>
        <w:rPr>
          <w:sz w:val="26"/>
          <w:szCs w:val="26"/>
        </w:rPr>
      </w:pPr>
      <w:r w:rsidRPr="1EF3E455">
        <w:rPr>
          <w:sz w:val="26"/>
          <w:szCs w:val="26"/>
        </w:rPr>
        <w:t xml:space="preserve">Il seguente grafico a dispersione è stato creato prendendo </w:t>
      </w:r>
      <w:r w:rsidRPr="1EF3E455" w:rsidR="001705BC">
        <w:rPr>
          <w:sz w:val="26"/>
          <w:szCs w:val="26"/>
        </w:rPr>
        <w:t xml:space="preserve">i giudizi defuzzificati delle 60 persone </w:t>
      </w:r>
      <w:r w:rsidRPr="1EF3E455" w:rsidR="00DA6D06">
        <w:rPr>
          <w:sz w:val="26"/>
          <w:szCs w:val="26"/>
        </w:rPr>
        <w:t xml:space="preserve">che hanno compilato il sondaggio </w:t>
      </w:r>
      <w:r w:rsidRPr="1EF3E455" w:rsidR="00FB7E62">
        <w:rPr>
          <w:sz w:val="26"/>
          <w:szCs w:val="26"/>
        </w:rPr>
        <w:t>e considerando come valore medio</w:t>
      </w:r>
      <w:r w:rsidRPr="1EF3E455" w:rsidR="0021635F">
        <w:rPr>
          <w:sz w:val="26"/>
          <w:szCs w:val="26"/>
        </w:rPr>
        <w:t xml:space="preserve"> </w:t>
      </w:r>
    </w:p>
    <w:p w:rsidRPr="009613D0" w:rsidR="00EA23CF" w:rsidP="1EF3E455" w:rsidRDefault="227F04B2" w14:paraId="53B02487" w14:textId="10570DB6">
      <w:pPr>
        <w:jc w:val="both"/>
        <w:rPr>
          <w:sz w:val="26"/>
          <w:szCs w:val="26"/>
        </w:rPr>
      </w:pPr>
      <w:r>
        <w:rPr>
          <w:sz w:val="26"/>
          <w:szCs w:val="26"/>
        </w:rPr>
        <w:t xml:space="preserve"> </w:t>
      </w:r>
      <m:oMath>
        <m:r>
          <w:rPr>
            <w:rFonts w:ascii="Cambria Math" w:hAnsi="Cambria Math"/>
            <w:sz w:val="26"/>
            <w:szCs w:val="26"/>
          </w:rPr>
          <m:t>μ</m:t>
        </m:r>
      </m:oMath>
      <w:r w:rsidRPr="1EF3E455" w:rsidR="45AF3F50">
        <w:rPr>
          <w:rFonts w:eastAsiaTheme="minorEastAsia"/>
          <w:sz w:val="26"/>
          <w:szCs w:val="26"/>
        </w:rPr>
        <w:t xml:space="preserve"> =</w:t>
      </w:r>
      <w:r w:rsidRPr="1EF3E455" w:rsidR="51B9FE10">
        <w:rPr>
          <w:rFonts w:eastAsiaTheme="minorEastAsia"/>
          <w:sz w:val="26"/>
          <w:szCs w:val="26"/>
        </w:rPr>
        <w:t xml:space="preserve"> 5,4333748</w:t>
      </w:r>
      <w:r w:rsidR="1F281699">
        <w:rPr>
          <w:sz w:val="26"/>
          <w:szCs w:val="26"/>
        </w:rPr>
        <w:t>, varianza</w:t>
      </w:r>
      <w:r w:rsidR="45AF3F50">
        <w:rPr>
          <w:sz w:val="26"/>
          <w:szCs w:val="26"/>
        </w:rPr>
        <w:t xml:space="preserve"> = </w:t>
      </w:r>
      <w:r w:rsidRPr="009613D0" w:rsidR="543D802C">
        <w:rPr>
          <w:sz w:val="26"/>
          <w:szCs w:val="26"/>
        </w:rPr>
        <w:t>7,3639</w:t>
      </w:r>
      <w:r w:rsidR="543D802C">
        <w:rPr>
          <w:sz w:val="26"/>
          <w:szCs w:val="26"/>
        </w:rPr>
        <w:t xml:space="preserve"> </w:t>
      </w:r>
      <w:r w:rsidR="1F281699">
        <w:rPr>
          <w:sz w:val="26"/>
          <w:szCs w:val="26"/>
        </w:rPr>
        <w:t xml:space="preserve">e coefficiente di </w:t>
      </w:r>
      <w:r w:rsidR="4190267F">
        <w:rPr>
          <w:sz w:val="26"/>
          <w:szCs w:val="26"/>
        </w:rPr>
        <w:t>variazione</w:t>
      </w:r>
      <w:r w:rsidR="1F281699">
        <w:rPr>
          <w:sz w:val="26"/>
          <w:szCs w:val="26"/>
        </w:rPr>
        <w:t xml:space="preserve"> pari al </w:t>
      </w:r>
      <w:r w:rsidR="4190267F">
        <w:rPr>
          <w:sz w:val="26"/>
          <w:szCs w:val="26"/>
        </w:rPr>
        <w:t>49.9%</w:t>
      </w:r>
      <w:r w:rsidR="00B54CD5">
        <w:rPr>
          <w:sz w:val="26"/>
          <w:szCs w:val="26"/>
        </w:rPr>
        <w:t>.</w:t>
      </w:r>
    </w:p>
    <w:p w:rsidRPr="00EA23CF" w:rsidR="006837B2" w:rsidP="1EF3E455" w:rsidRDefault="006837B2" w14:paraId="2F6F24DA" w14:textId="77777777">
      <w:pPr>
        <w:jc w:val="both"/>
        <w:rPr>
          <w:sz w:val="26"/>
          <w:szCs w:val="26"/>
        </w:rPr>
      </w:pPr>
    </w:p>
    <w:p w:rsidR="00247DCD" w:rsidP="0264D80B" w:rsidRDefault="000A6609" w14:paraId="015039FA" w14:textId="5A3B1D37">
      <w:pPr>
        <w:spacing w:after="0"/>
      </w:pPr>
      <w:r>
        <w:rPr>
          <w:noProof/>
        </w:rPr>
        <w:lastRenderedPageBreak/>
        <w:drawing>
          <wp:inline distT="0" distB="0" distL="0" distR="0" wp14:anchorId="4A58B094" wp14:editId="3B953FC1">
            <wp:extent cx="6164580" cy="2923965"/>
            <wp:effectExtent l="0" t="0" r="7620" b="0"/>
            <wp:docPr id="1908849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0001" cy="2926536"/>
                    </a:xfrm>
                    <a:prstGeom prst="rect">
                      <a:avLst/>
                    </a:prstGeom>
                    <a:noFill/>
                  </pic:spPr>
                </pic:pic>
              </a:graphicData>
            </a:graphic>
          </wp:inline>
        </w:drawing>
      </w:r>
    </w:p>
    <w:p w:rsidR="002738AA" w:rsidP="00461A1E" w:rsidRDefault="002738AA" w14:paraId="35FDC025" w14:textId="77777777">
      <w:pPr>
        <w:spacing w:after="0"/>
        <w:rPr>
          <w:sz w:val="26"/>
          <w:szCs w:val="26"/>
        </w:rPr>
      </w:pPr>
    </w:p>
    <w:p w:rsidR="00461A1E" w:rsidP="1EF3E455" w:rsidRDefault="00461A1E" w14:paraId="464A5638" w14:textId="7F3882C5">
      <w:pPr>
        <w:spacing w:after="0"/>
        <w:jc w:val="both"/>
        <w:rPr>
          <w:sz w:val="26"/>
          <w:szCs w:val="26"/>
        </w:rPr>
      </w:pPr>
      <w:r w:rsidRPr="1EF3E455">
        <w:rPr>
          <w:sz w:val="26"/>
          <w:szCs w:val="26"/>
        </w:rPr>
        <w:t xml:space="preserve">Il grafico e i dati riportarti offrono una panoramica interessante sulle valutazioni relative all’iPhone 16 Pro. </w:t>
      </w:r>
    </w:p>
    <w:p w:rsidR="00546F14" w:rsidP="1EF3E455" w:rsidRDefault="00B76922" w14:paraId="1456855C" w14:textId="6B2274FF">
      <w:pPr>
        <w:spacing w:after="0"/>
        <w:jc w:val="both"/>
        <w:rPr>
          <w:sz w:val="26"/>
          <w:szCs w:val="26"/>
        </w:rPr>
      </w:pPr>
      <w:r w:rsidRPr="1EF3E455">
        <w:rPr>
          <w:sz w:val="26"/>
          <w:szCs w:val="26"/>
        </w:rPr>
        <w:t>Innanzitutto,</w:t>
      </w:r>
      <w:r w:rsidRPr="1EF3E455" w:rsidR="00461A1E">
        <w:rPr>
          <w:sz w:val="26"/>
          <w:szCs w:val="26"/>
        </w:rPr>
        <w:t xml:space="preserve"> </w:t>
      </w:r>
      <w:r w:rsidRPr="1EF3E455" w:rsidR="006B0AC8">
        <w:rPr>
          <w:sz w:val="26"/>
          <w:szCs w:val="26"/>
        </w:rPr>
        <w:t xml:space="preserve">la media </w:t>
      </w:r>
      <w:r w:rsidRPr="1EF3E455" w:rsidR="008340FF">
        <w:rPr>
          <w:sz w:val="26"/>
          <w:szCs w:val="26"/>
        </w:rPr>
        <w:t>pari a</w:t>
      </w:r>
      <w:r w:rsidRPr="1EF3E455">
        <w:rPr>
          <w:sz w:val="26"/>
          <w:szCs w:val="26"/>
        </w:rPr>
        <w:t xml:space="preserve"> </w:t>
      </w:r>
      <w:r w:rsidRPr="1EF3E455" w:rsidR="00B63D3A">
        <w:rPr>
          <w:sz w:val="26"/>
          <w:szCs w:val="26"/>
        </w:rPr>
        <w:t>5.43 suggerisce una percezione complessivamente moderata del prodotto con un’opinione che non raggiunge né livelli particolarmente alti né bassi</w:t>
      </w:r>
      <w:r w:rsidRPr="1EF3E455" w:rsidR="006C5CC4">
        <w:rPr>
          <w:sz w:val="26"/>
          <w:szCs w:val="26"/>
        </w:rPr>
        <w:t xml:space="preserve">. </w:t>
      </w:r>
      <w:r w:rsidRPr="1EF3E455" w:rsidR="00AB28E1">
        <w:rPr>
          <w:sz w:val="26"/>
          <w:szCs w:val="26"/>
        </w:rPr>
        <w:t>Tuttavia,</w:t>
      </w:r>
      <w:r w:rsidRPr="1EF3E455" w:rsidR="006C5CC4">
        <w:rPr>
          <w:sz w:val="26"/>
          <w:szCs w:val="26"/>
        </w:rPr>
        <w:t xml:space="preserve"> l’elevata varianza e il coefficiente di variazione pari al 49.9% evidenziano una notevole eterogeneità nelle opinioni dei partecipanti al sondaggio. </w:t>
      </w:r>
    </w:p>
    <w:p w:rsidR="006C5CC4" w:rsidP="1EF3E455" w:rsidRDefault="006C5CC4" w14:paraId="6F2A6C55" w14:textId="55970743">
      <w:pPr>
        <w:spacing w:after="0"/>
        <w:jc w:val="both"/>
        <w:rPr>
          <w:sz w:val="26"/>
          <w:szCs w:val="26"/>
        </w:rPr>
      </w:pPr>
      <w:r w:rsidRPr="1EF3E455">
        <w:rPr>
          <w:sz w:val="26"/>
          <w:szCs w:val="26"/>
        </w:rPr>
        <w:t xml:space="preserve">Questo </w:t>
      </w:r>
      <w:r w:rsidRPr="1EF3E455" w:rsidR="003F3F78">
        <w:rPr>
          <w:sz w:val="26"/>
          <w:szCs w:val="26"/>
        </w:rPr>
        <w:t xml:space="preserve">significa che i giudizi </w:t>
      </w:r>
      <w:r w:rsidRPr="1EF3E455" w:rsidR="005C3C0D">
        <w:rPr>
          <w:sz w:val="26"/>
          <w:szCs w:val="26"/>
        </w:rPr>
        <w:t xml:space="preserve">spaziano ampiamente lungo la scala di valutazione, riflettendo esperienze e percezioni molto diverse tra gli utenti. </w:t>
      </w:r>
    </w:p>
    <w:p w:rsidR="004D0553" w:rsidP="1EF3E455" w:rsidRDefault="005C3C0D" w14:paraId="3C002D6A" w14:textId="2962E5EB">
      <w:pPr>
        <w:spacing w:after="0"/>
        <w:jc w:val="both"/>
        <w:rPr>
          <w:sz w:val="26"/>
          <w:szCs w:val="26"/>
        </w:rPr>
      </w:pPr>
      <w:r w:rsidRPr="1EF3E455">
        <w:rPr>
          <w:sz w:val="26"/>
          <w:szCs w:val="26"/>
        </w:rPr>
        <w:t xml:space="preserve">L’andamento dei valori defuzzificati nel grafico mostra </w:t>
      </w:r>
      <w:r w:rsidRPr="1EF3E455" w:rsidR="00563AD0">
        <w:rPr>
          <w:sz w:val="26"/>
          <w:szCs w:val="26"/>
        </w:rPr>
        <w:t xml:space="preserve">oscillazioni </w:t>
      </w:r>
      <w:r w:rsidRPr="1EF3E455" w:rsidR="008C72F2">
        <w:rPr>
          <w:sz w:val="26"/>
          <w:szCs w:val="26"/>
        </w:rPr>
        <w:t>significative</w:t>
      </w:r>
      <w:r w:rsidRPr="1EF3E455" w:rsidR="005D4292">
        <w:rPr>
          <w:sz w:val="26"/>
          <w:szCs w:val="26"/>
        </w:rPr>
        <w:t xml:space="preserve"> rispetto alla media. </w:t>
      </w:r>
      <w:r w:rsidRPr="1EF3E455" w:rsidR="00A9103D">
        <w:rPr>
          <w:sz w:val="26"/>
          <w:szCs w:val="26"/>
        </w:rPr>
        <w:t xml:space="preserve">Il valore che si discosta in negativo in maniera più significativa dalla media </w:t>
      </w:r>
      <w:r w:rsidRPr="1EF3E455" w:rsidR="00707CC6">
        <w:rPr>
          <w:sz w:val="26"/>
          <w:szCs w:val="26"/>
        </w:rPr>
        <w:t xml:space="preserve">corrisponde </w:t>
      </w:r>
      <w:r w:rsidRPr="1EF3E455" w:rsidR="00830A21">
        <w:rPr>
          <w:sz w:val="26"/>
          <w:szCs w:val="26"/>
        </w:rPr>
        <w:t>all’</w:t>
      </w:r>
      <w:r w:rsidRPr="1EF3E455" w:rsidR="00AB4D90">
        <w:rPr>
          <w:sz w:val="26"/>
          <w:szCs w:val="26"/>
        </w:rPr>
        <w:t>intervistat</w:t>
      </w:r>
      <w:r w:rsidRPr="1EF3E455" w:rsidR="00830A21">
        <w:rPr>
          <w:sz w:val="26"/>
          <w:szCs w:val="26"/>
        </w:rPr>
        <w:t xml:space="preserve">o </w:t>
      </w:r>
      <w:r w:rsidRPr="1EF3E455" w:rsidR="00AB4D90">
        <w:rPr>
          <w:sz w:val="26"/>
          <w:szCs w:val="26"/>
        </w:rPr>
        <w:t>numero 42</w:t>
      </w:r>
      <w:r w:rsidRPr="1EF3E455" w:rsidR="00830A21">
        <w:rPr>
          <w:sz w:val="26"/>
          <w:szCs w:val="26"/>
        </w:rPr>
        <w:t xml:space="preserve">. </w:t>
      </w:r>
      <w:r w:rsidRPr="1EF3E455" w:rsidR="008E4FB9">
        <w:rPr>
          <w:sz w:val="26"/>
          <w:szCs w:val="26"/>
        </w:rPr>
        <w:t>Quest’ultim</w:t>
      </w:r>
      <w:r w:rsidRPr="1EF3E455" w:rsidR="00830A21">
        <w:rPr>
          <w:sz w:val="26"/>
          <w:szCs w:val="26"/>
        </w:rPr>
        <w:t>o</w:t>
      </w:r>
      <w:r w:rsidRPr="1EF3E455" w:rsidR="008E4FB9">
        <w:rPr>
          <w:sz w:val="26"/>
          <w:szCs w:val="26"/>
        </w:rPr>
        <w:t xml:space="preserve"> h</w:t>
      </w:r>
      <w:r w:rsidRPr="1EF3E455" w:rsidR="00830A21">
        <w:rPr>
          <w:sz w:val="26"/>
          <w:szCs w:val="26"/>
        </w:rPr>
        <w:t>a</w:t>
      </w:r>
      <w:r w:rsidRPr="1EF3E455" w:rsidR="008E4FB9">
        <w:rPr>
          <w:sz w:val="26"/>
          <w:szCs w:val="26"/>
        </w:rPr>
        <w:t xml:space="preserve"> espresso una valutazione globale pari a </w:t>
      </w:r>
      <w:r w:rsidRPr="1EF3E455" w:rsidR="00612C17">
        <w:rPr>
          <w:sz w:val="26"/>
          <w:szCs w:val="26"/>
        </w:rPr>
        <w:t>1,001</w:t>
      </w:r>
      <w:r w:rsidRPr="1EF3E455" w:rsidR="0007473C">
        <w:rPr>
          <w:sz w:val="26"/>
          <w:szCs w:val="26"/>
        </w:rPr>
        <w:t xml:space="preserve">, dando un </w:t>
      </w:r>
      <w:r w:rsidRPr="1EF3E455" w:rsidR="00807DA3">
        <w:rPr>
          <w:sz w:val="26"/>
          <w:szCs w:val="26"/>
        </w:rPr>
        <w:t xml:space="preserve">giudizio negativo </w:t>
      </w:r>
      <w:r w:rsidRPr="1EF3E455" w:rsidR="00C96184">
        <w:rPr>
          <w:sz w:val="26"/>
          <w:szCs w:val="26"/>
        </w:rPr>
        <w:t xml:space="preserve">alla variabile </w:t>
      </w:r>
      <w:r w:rsidRPr="1EF3E455" w:rsidR="00701C97">
        <w:rPr>
          <w:sz w:val="26"/>
          <w:szCs w:val="26"/>
        </w:rPr>
        <w:t>‘</w:t>
      </w:r>
      <w:r w:rsidRPr="1EF3E455" w:rsidR="00C96184">
        <w:rPr>
          <w:sz w:val="26"/>
          <w:szCs w:val="26"/>
        </w:rPr>
        <w:t>Prestazione</w:t>
      </w:r>
      <w:r w:rsidRPr="1EF3E455" w:rsidR="00701C97">
        <w:rPr>
          <w:sz w:val="26"/>
          <w:szCs w:val="26"/>
        </w:rPr>
        <w:t>’</w:t>
      </w:r>
      <w:r w:rsidRPr="1EF3E455" w:rsidR="00AB28E1">
        <w:rPr>
          <w:sz w:val="26"/>
          <w:szCs w:val="26"/>
        </w:rPr>
        <w:t xml:space="preserve"> che </w:t>
      </w:r>
      <w:r w:rsidRPr="1EF3E455" w:rsidR="00C96184">
        <w:rPr>
          <w:sz w:val="26"/>
          <w:szCs w:val="26"/>
        </w:rPr>
        <w:t>è</w:t>
      </w:r>
      <w:r w:rsidRPr="1EF3E455" w:rsidR="00AB28E1">
        <w:rPr>
          <w:sz w:val="26"/>
          <w:szCs w:val="26"/>
        </w:rPr>
        <w:t xml:space="preserve"> l</w:t>
      </w:r>
      <w:r w:rsidRPr="1EF3E455" w:rsidR="00C96184">
        <w:rPr>
          <w:sz w:val="26"/>
          <w:szCs w:val="26"/>
        </w:rPr>
        <w:t>a</w:t>
      </w:r>
      <w:r w:rsidRPr="1EF3E455" w:rsidR="00AB28E1">
        <w:rPr>
          <w:sz w:val="26"/>
          <w:szCs w:val="26"/>
        </w:rPr>
        <w:t xml:space="preserve"> variabil</w:t>
      </w:r>
      <w:r w:rsidRPr="1EF3E455" w:rsidR="00C96184">
        <w:rPr>
          <w:sz w:val="26"/>
          <w:szCs w:val="26"/>
        </w:rPr>
        <w:t>e</w:t>
      </w:r>
      <w:r w:rsidRPr="1EF3E455" w:rsidR="00AB28E1">
        <w:rPr>
          <w:sz w:val="26"/>
          <w:szCs w:val="26"/>
        </w:rPr>
        <w:t xml:space="preserve"> a cui il cluster 1 attribuisce maggior peso. </w:t>
      </w:r>
    </w:p>
    <w:p w:rsidR="005B0243" w:rsidP="1EF3E455" w:rsidRDefault="00EC27CA" w14:paraId="582AFB9E" w14:textId="581B5CD0">
      <w:pPr>
        <w:spacing w:after="0"/>
        <w:jc w:val="both"/>
        <w:rPr>
          <w:sz w:val="26"/>
          <w:szCs w:val="26"/>
        </w:rPr>
      </w:pPr>
      <w:r w:rsidRPr="1EF3E455">
        <w:rPr>
          <w:sz w:val="26"/>
          <w:szCs w:val="26"/>
        </w:rPr>
        <w:t xml:space="preserve">Il valore che si discosta in positivo dalla media </w:t>
      </w:r>
      <w:r w:rsidRPr="1EF3E455" w:rsidR="008747B6">
        <w:rPr>
          <w:sz w:val="26"/>
          <w:szCs w:val="26"/>
        </w:rPr>
        <w:t xml:space="preserve">in maniera più significativa </w:t>
      </w:r>
      <w:r w:rsidRPr="1EF3E455" w:rsidR="00625A6F">
        <w:rPr>
          <w:sz w:val="26"/>
          <w:szCs w:val="26"/>
        </w:rPr>
        <w:t xml:space="preserve">corrisponde all’intervistato numero 35, il quale ha espresso una valutazione globale pari a </w:t>
      </w:r>
      <w:r w:rsidRPr="1EF3E455" w:rsidR="005B0243">
        <w:rPr>
          <w:sz w:val="26"/>
          <w:szCs w:val="26"/>
        </w:rPr>
        <w:t xml:space="preserve">9,009. </w:t>
      </w:r>
      <w:r w:rsidRPr="1EF3E455" w:rsidR="00F33AC3">
        <w:rPr>
          <w:sz w:val="26"/>
          <w:szCs w:val="26"/>
        </w:rPr>
        <w:t xml:space="preserve">Tale valore è dovuto ad un giudizio </w:t>
      </w:r>
      <w:r w:rsidRPr="1EF3E455" w:rsidR="001B146D">
        <w:rPr>
          <w:sz w:val="26"/>
          <w:szCs w:val="26"/>
        </w:rPr>
        <w:t xml:space="preserve">estremamente positivo dato </w:t>
      </w:r>
      <w:r w:rsidRPr="1EF3E455" w:rsidR="00925910">
        <w:rPr>
          <w:sz w:val="26"/>
          <w:szCs w:val="26"/>
        </w:rPr>
        <w:t xml:space="preserve">alla variabile </w:t>
      </w:r>
      <w:r w:rsidRPr="1EF3E455" w:rsidR="00701C97">
        <w:rPr>
          <w:sz w:val="26"/>
          <w:szCs w:val="26"/>
        </w:rPr>
        <w:t>‘</w:t>
      </w:r>
      <w:r w:rsidRPr="1EF3E455" w:rsidR="00925910">
        <w:rPr>
          <w:sz w:val="26"/>
          <w:szCs w:val="26"/>
        </w:rPr>
        <w:t>Prestazione</w:t>
      </w:r>
      <w:r w:rsidRPr="1EF3E455" w:rsidR="00701C97">
        <w:rPr>
          <w:sz w:val="26"/>
          <w:szCs w:val="26"/>
        </w:rPr>
        <w:t>’</w:t>
      </w:r>
      <w:r w:rsidRPr="1EF3E455" w:rsidR="005F5C35">
        <w:rPr>
          <w:sz w:val="26"/>
          <w:szCs w:val="26"/>
        </w:rPr>
        <w:t>, la pi</w:t>
      </w:r>
      <w:r w:rsidRPr="1EF3E455" w:rsidR="00814161">
        <w:rPr>
          <w:sz w:val="26"/>
          <w:szCs w:val="26"/>
        </w:rPr>
        <w:t xml:space="preserve">ù importante per i soggetti di tale cluster. </w:t>
      </w:r>
    </w:p>
    <w:p w:rsidRPr="005B0243" w:rsidR="00814161" w:rsidP="1EF3E455" w:rsidRDefault="00E20711" w14:paraId="610071C2" w14:textId="49193258">
      <w:pPr>
        <w:spacing w:after="0"/>
        <w:jc w:val="both"/>
        <w:rPr>
          <w:sz w:val="26"/>
          <w:szCs w:val="26"/>
        </w:rPr>
      </w:pPr>
      <w:r w:rsidRPr="1EF3E455">
        <w:rPr>
          <w:sz w:val="26"/>
          <w:szCs w:val="26"/>
        </w:rPr>
        <w:t>In sintesi,</w:t>
      </w:r>
      <w:r w:rsidRPr="1EF3E455" w:rsidR="009073FC">
        <w:rPr>
          <w:sz w:val="26"/>
          <w:szCs w:val="26"/>
        </w:rPr>
        <w:t xml:space="preserve"> si afferma c</w:t>
      </w:r>
      <w:r w:rsidRPr="1EF3E455" w:rsidR="0046435D">
        <w:rPr>
          <w:sz w:val="26"/>
          <w:szCs w:val="26"/>
        </w:rPr>
        <w:t>h</w:t>
      </w:r>
      <w:r w:rsidRPr="1EF3E455" w:rsidR="009073FC">
        <w:rPr>
          <w:sz w:val="26"/>
          <w:szCs w:val="26"/>
        </w:rPr>
        <w:t>e la dispersione dei dati sottoline</w:t>
      </w:r>
      <w:r w:rsidRPr="1EF3E455" w:rsidR="00AB1D42">
        <w:rPr>
          <w:sz w:val="26"/>
          <w:szCs w:val="26"/>
        </w:rPr>
        <w:t>a</w:t>
      </w:r>
      <w:r w:rsidRPr="1EF3E455" w:rsidR="009073FC">
        <w:rPr>
          <w:sz w:val="26"/>
          <w:szCs w:val="26"/>
        </w:rPr>
        <w:t xml:space="preserve"> che il prodotto </w:t>
      </w:r>
      <w:r w:rsidRPr="1EF3E455" w:rsidR="00AB1D42">
        <w:rPr>
          <w:sz w:val="26"/>
          <w:szCs w:val="26"/>
        </w:rPr>
        <w:t xml:space="preserve">non è percepito in maniera uniforme dagli utenti </w:t>
      </w:r>
      <w:r w:rsidRPr="1EF3E455" w:rsidR="003D4C0F">
        <w:rPr>
          <w:sz w:val="26"/>
          <w:szCs w:val="26"/>
        </w:rPr>
        <w:t xml:space="preserve">e che il cluster mostra una forte eterogeneità. </w:t>
      </w:r>
    </w:p>
    <w:p w:rsidRPr="00EC27CA" w:rsidR="00AB28E1" w:rsidP="1EF3E455" w:rsidRDefault="00AB28E1" w14:paraId="2023B816" w14:textId="7A328C17">
      <w:pPr>
        <w:spacing w:after="0"/>
        <w:jc w:val="both"/>
        <w:rPr>
          <w:sz w:val="26"/>
          <w:szCs w:val="26"/>
        </w:rPr>
      </w:pPr>
    </w:p>
    <w:p w:rsidR="002738AA" w:rsidP="1EF3E455" w:rsidRDefault="002738AA" w14:paraId="222B9342" w14:textId="77777777">
      <w:pPr>
        <w:jc w:val="both"/>
        <w:rPr>
          <w:b/>
          <w:bCs/>
          <w:sz w:val="26"/>
          <w:szCs w:val="26"/>
        </w:rPr>
      </w:pPr>
    </w:p>
    <w:p w:rsidR="00247DCD" w:rsidP="1EF3E455" w:rsidRDefault="00BA1496" w14:paraId="30671980" w14:textId="790078EA">
      <w:pPr>
        <w:jc w:val="both"/>
        <w:rPr>
          <w:b/>
          <w:bCs/>
          <w:sz w:val="26"/>
          <w:szCs w:val="26"/>
        </w:rPr>
      </w:pPr>
      <w:bookmarkStart w:name="_Hlk188518165" w:id="27"/>
      <w:r w:rsidRPr="1EF3E455">
        <w:rPr>
          <w:b/>
          <w:bCs/>
          <w:sz w:val="26"/>
          <w:szCs w:val="26"/>
        </w:rPr>
        <w:t>Valutazione Galaxy S24 Ultra</w:t>
      </w:r>
    </w:p>
    <w:bookmarkEnd w:id="27"/>
    <w:p w:rsidR="00B54CD5" w:rsidP="1EF3E455" w:rsidRDefault="00BA1496" w14:paraId="454D08E4" w14:textId="77777777">
      <w:pPr>
        <w:jc w:val="both"/>
        <w:rPr>
          <w:sz w:val="26"/>
          <w:szCs w:val="26"/>
        </w:rPr>
      </w:pPr>
      <w:r w:rsidRPr="1EF3E455">
        <w:rPr>
          <w:sz w:val="26"/>
          <w:szCs w:val="26"/>
        </w:rPr>
        <w:t xml:space="preserve">Il seguente grafico a dispersione è stato creato prendendo i giudizi defuzzificati delle 60 persone che hanno compilato il sondaggio e considerando come valore medio </w:t>
      </w:r>
    </w:p>
    <w:p w:rsidR="00BA1496" w:rsidP="1EF3E455" w:rsidRDefault="00BA1496" w14:paraId="407A280F" w14:textId="55C36D82">
      <w:pPr>
        <w:jc w:val="both"/>
        <w:rPr>
          <w:sz w:val="26"/>
          <w:szCs w:val="26"/>
        </w:rPr>
      </w:pPr>
      <w:r w:rsidRPr="00BA1496">
        <w:rPr>
          <w:sz w:val="26"/>
          <w:szCs w:val="26"/>
        </w:rPr>
        <w:t xml:space="preserve"> </w:t>
      </w:r>
      <m:oMath>
        <m:r>
          <w:rPr>
            <w:rFonts w:ascii="Cambria Math" w:hAnsi="Cambria Math"/>
            <w:sz w:val="26"/>
            <w:szCs w:val="26"/>
          </w:rPr>
          <m:t>μ</m:t>
        </m:r>
      </m:oMath>
      <w:r w:rsidRPr="00BA1496">
        <w:rPr>
          <w:sz w:val="26"/>
          <w:szCs w:val="26"/>
        </w:rPr>
        <w:t xml:space="preserve"> </w:t>
      </w:r>
      <w:r w:rsidRPr="00BA1496" w:rsidR="5613299B">
        <w:rPr>
          <w:sz w:val="26"/>
          <w:szCs w:val="26"/>
        </w:rPr>
        <w:t xml:space="preserve"> </w:t>
      </w:r>
      <w:r w:rsidRPr="00BA1496">
        <w:rPr>
          <w:sz w:val="26"/>
          <w:szCs w:val="26"/>
        </w:rPr>
        <w:t xml:space="preserve">= </w:t>
      </w:r>
      <w:r w:rsidRPr="00D63C66" w:rsidR="00D63C66">
        <w:rPr>
          <w:sz w:val="26"/>
          <w:szCs w:val="26"/>
        </w:rPr>
        <w:t>5,111177733</w:t>
      </w:r>
      <w:r w:rsidRPr="00BA1496">
        <w:rPr>
          <w:sz w:val="26"/>
          <w:szCs w:val="26"/>
        </w:rPr>
        <w:t xml:space="preserve">, varianza = </w:t>
      </w:r>
      <w:r w:rsidRPr="00AA1DBC" w:rsidR="00AA1DBC">
        <w:rPr>
          <w:sz w:val="26"/>
          <w:szCs w:val="26"/>
        </w:rPr>
        <w:t>8,455517582</w:t>
      </w:r>
      <w:r w:rsidR="00AA1DBC">
        <w:rPr>
          <w:sz w:val="26"/>
          <w:szCs w:val="26"/>
        </w:rPr>
        <w:t xml:space="preserve"> </w:t>
      </w:r>
      <w:r w:rsidRPr="00BA1496">
        <w:rPr>
          <w:sz w:val="26"/>
          <w:szCs w:val="26"/>
        </w:rPr>
        <w:t xml:space="preserve">e coefficiente di variazione pari al </w:t>
      </w:r>
      <w:r w:rsidR="00AA1DBC">
        <w:rPr>
          <w:sz w:val="26"/>
          <w:szCs w:val="26"/>
        </w:rPr>
        <w:t>56.9</w:t>
      </w:r>
      <w:r w:rsidRPr="00BA1496">
        <w:rPr>
          <w:sz w:val="26"/>
          <w:szCs w:val="26"/>
        </w:rPr>
        <w:t>%</w:t>
      </w:r>
      <w:r w:rsidR="00B21593">
        <w:rPr>
          <w:sz w:val="26"/>
          <w:szCs w:val="26"/>
        </w:rPr>
        <w:t>.</w:t>
      </w:r>
    </w:p>
    <w:p w:rsidRPr="00BA1496" w:rsidR="002738AA" w:rsidP="00BA1496" w:rsidRDefault="002738AA" w14:paraId="533878EB" w14:textId="77777777">
      <w:pPr>
        <w:rPr>
          <w:sz w:val="26"/>
          <w:szCs w:val="26"/>
        </w:rPr>
      </w:pPr>
    </w:p>
    <w:p w:rsidR="00247DCD" w:rsidP="003D2FA2" w:rsidRDefault="002B39F4" w14:paraId="7A99B831" w14:textId="5150856B">
      <w:pPr>
        <w:rPr>
          <w:b/>
          <w:bCs/>
          <w:sz w:val="26"/>
          <w:szCs w:val="26"/>
        </w:rPr>
      </w:pPr>
      <w:r>
        <w:rPr>
          <w:b/>
          <w:bCs/>
          <w:noProof/>
          <w:sz w:val="26"/>
          <w:szCs w:val="26"/>
        </w:rPr>
        <w:lastRenderedPageBreak/>
        <w:drawing>
          <wp:inline distT="0" distB="0" distL="0" distR="0" wp14:anchorId="68D60289" wp14:editId="60785890">
            <wp:extent cx="6050280" cy="2925055"/>
            <wp:effectExtent l="0" t="0" r="7620" b="8890"/>
            <wp:docPr id="1862921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57113" cy="2928358"/>
                    </a:xfrm>
                    <a:prstGeom prst="rect">
                      <a:avLst/>
                    </a:prstGeom>
                    <a:noFill/>
                  </pic:spPr>
                </pic:pic>
              </a:graphicData>
            </a:graphic>
          </wp:inline>
        </w:drawing>
      </w:r>
    </w:p>
    <w:p w:rsidR="002738AA" w:rsidP="003D2FA2" w:rsidRDefault="002738AA" w14:paraId="2E5B4A27" w14:textId="77777777">
      <w:pPr>
        <w:rPr>
          <w:b/>
          <w:bCs/>
          <w:sz w:val="26"/>
          <w:szCs w:val="26"/>
        </w:rPr>
      </w:pPr>
    </w:p>
    <w:p w:rsidR="00E17BB0" w:rsidP="1EF3E455" w:rsidRDefault="00CB4FFD" w14:paraId="37EDF380" w14:textId="5B8631D5">
      <w:pPr>
        <w:spacing w:after="0"/>
        <w:jc w:val="both"/>
        <w:rPr>
          <w:sz w:val="26"/>
          <w:szCs w:val="26"/>
        </w:rPr>
      </w:pPr>
      <w:r w:rsidRPr="1EF3E455">
        <w:rPr>
          <w:sz w:val="26"/>
          <w:szCs w:val="26"/>
        </w:rPr>
        <w:t>L’analisi del grafico evidenzia</w:t>
      </w:r>
      <w:r w:rsidRPr="1EF3E455" w:rsidR="00221DA6">
        <w:rPr>
          <w:sz w:val="26"/>
          <w:szCs w:val="26"/>
        </w:rPr>
        <w:t xml:space="preserve">, anche in questo caso, </w:t>
      </w:r>
      <w:r w:rsidRPr="1EF3E455">
        <w:rPr>
          <w:sz w:val="26"/>
          <w:szCs w:val="26"/>
        </w:rPr>
        <w:t xml:space="preserve">una notevole eterogeneità nelle valutazioni. </w:t>
      </w:r>
      <w:r w:rsidRPr="1EF3E455" w:rsidR="00052EA7">
        <w:rPr>
          <w:sz w:val="26"/>
          <w:szCs w:val="26"/>
        </w:rPr>
        <w:t>Il valore della media indica una leggera tendenza verso una valutazione positiva</w:t>
      </w:r>
      <w:r w:rsidRPr="1EF3E455" w:rsidR="008D3DC4">
        <w:rPr>
          <w:sz w:val="26"/>
          <w:szCs w:val="26"/>
        </w:rPr>
        <w:t>, mentre il valore del coefficiente di variazione sottolinea come i giudizi dei partecipanti al sondaggio si discostino in maniera significat</w:t>
      </w:r>
      <w:r w:rsidRPr="1EF3E455" w:rsidR="77E26A53">
        <w:rPr>
          <w:sz w:val="26"/>
          <w:szCs w:val="26"/>
        </w:rPr>
        <w:t>iv</w:t>
      </w:r>
      <w:r w:rsidRPr="1EF3E455" w:rsidR="008D3DC4">
        <w:rPr>
          <w:sz w:val="26"/>
          <w:szCs w:val="26"/>
        </w:rPr>
        <w:t xml:space="preserve">a dalla media. </w:t>
      </w:r>
    </w:p>
    <w:p w:rsidR="002D1888" w:rsidP="1EF3E455" w:rsidRDefault="00EC5577" w14:paraId="2DA63593" w14:textId="2D0768B5">
      <w:pPr>
        <w:spacing w:after="0"/>
        <w:jc w:val="both"/>
        <w:rPr>
          <w:sz w:val="26"/>
          <w:szCs w:val="26"/>
        </w:rPr>
      </w:pPr>
      <w:r w:rsidRPr="1EF3E455">
        <w:rPr>
          <w:sz w:val="26"/>
          <w:szCs w:val="26"/>
        </w:rPr>
        <w:t>I</w:t>
      </w:r>
      <w:r w:rsidRPr="1EF3E455" w:rsidR="005E083B">
        <w:rPr>
          <w:sz w:val="26"/>
          <w:szCs w:val="26"/>
        </w:rPr>
        <w:t xml:space="preserve"> </w:t>
      </w:r>
      <w:r w:rsidRPr="1EF3E455">
        <w:rPr>
          <w:sz w:val="26"/>
          <w:szCs w:val="26"/>
        </w:rPr>
        <w:t>valor</w:t>
      </w:r>
      <w:r w:rsidRPr="1EF3E455" w:rsidR="005E083B">
        <w:rPr>
          <w:sz w:val="26"/>
          <w:szCs w:val="26"/>
        </w:rPr>
        <w:t xml:space="preserve">i </w:t>
      </w:r>
      <w:r w:rsidRPr="1EF3E455">
        <w:rPr>
          <w:sz w:val="26"/>
          <w:szCs w:val="26"/>
        </w:rPr>
        <w:t xml:space="preserve">che si </w:t>
      </w:r>
      <w:r w:rsidRPr="1EF3E455" w:rsidR="00D525BB">
        <w:rPr>
          <w:sz w:val="26"/>
          <w:szCs w:val="26"/>
        </w:rPr>
        <w:t>discosta</w:t>
      </w:r>
      <w:r w:rsidRPr="1EF3E455" w:rsidR="005E083B">
        <w:rPr>
          <w:sz w:val="26"/>
          <w:szCs w:val="26"/>
        </w:rPr>
        <w:t>no</w:t>
      </w:r>
      <w:r w:rsidRPr="1EF3E455" w:rsidR="00D525BB">
        <w:rPr>
          <w:sz w:val="26"/>
          <w:szCs w:val="26"/>
        </w:rPr>
        <w:t xml:space="preserve"> in negativo in maniera più significat</w:t>
      </w:r>
      <w:r w:rsidRPr="1EF3E455" w:rsidR="7CBCB8E4">
        <w:rPr>
          <w:sz w:val="26"/>
          <w:szCs w:val="26"/>
        </w:rPr>
        <w:t>iv</w:t>
      </w:r>
      <w:r w:rsidRPr="1EF3E455" w:rsidR="00D525BB">
        <w:rPr>
          <w:sz w:val="26"/>
          <w:szCs w:val="26"/>
        </w:rPr>
        <w:t>a dalla media corrispond</w:t>
      </w:r>
      <w:r w:rsidRPr="1EF3E455" w:rsidR="005E083B">
        <w:rPr>
          <w:sz w:val="26"/>
          <w:szCs w:val="26"/>
        </w:rPr>
        <w:t>ono agli intervistati numero 1, 9, e 55.</w:t>
      </w:r>
    </w:p>
    <w:p w:rsidR="002D1888" w:rsidP="1EF3E455" w:rsidRDefault="00EF7C05" w14:paraId="36CC2F9E" w14:textId="69972152">
      <w:pPr>
        <w:spacing w:after="0"/>
        <w:jc w:val="both"/>
        <w:rPr>
          <w:sz w:val="26"/>
          <w:szCs w:val="26"/>
        </w:rPr>
      </w:pPr>
      <w:r w:rsidRPr="1EF3E455">
        <w:rPr>
          <w:sz w:val="26"/>
          <w:szCs w:val="26"/>
        </w:rPr>
        <w:t xml:space="preserve">Tali intervistati hanno </w:t>
      </w:r>
      <w:r w:rsidRPr="1EF3E455" w:rsidR="00DB74A6">
        <w:rPr>
          <w:sz w:val="26"/>
          <w:szCs w:val="26"/>
        </w:rPr>
        <w:t xml:space="preserve">espresso una valutazione globale pari a </w:t>
      </w:r>
      <w:r w:rsidRPr="1EF3E455" w:rsidR="007328BF">
        <w:rPr>
          <w:sz w:val="26"/>
          <w:szCs w:val="26"/>
        </w:rPr>
        <w:t>1.001</w:t>
      </w:r>
      <w:r w:rsidRPr="1EF3E455" w:rsidR="006905B5">
        <w:rPr>
          <w:sz w:val="26"/>
          <w:szCs w:val="26"/>
        </w:rPr>
        <w:t xml:space="preserve"> attribuendo un giudizio negativo </w:t>
      </w:r>
      <w:r w:rsidRPr="1EF3E455" w:rsidR="000B38A9">
        <w:rPr>
          <w:sz w:val="26"/>
          <w:szCs w:val="26"/>
        </w:rPr>
        <w:t>a tutte le variabili</w:t>
      </w:r>
      <w:r w:rsidRPr="1EF3E455" w:rsidR="00C96184">
        <w:rPr>
          <w:sz w:val="26"/>
          <w:szCs w:val="26"/>
        </w:rPr>
        <w:t xml:space="preserve">, in particolare alla variabile </w:t>
      </w:r>
      <w:r w:rsidRPr="1EF3E455" w:rsidR="00701C97">
        <w:rPr>
          <w:sz w:val="26"/>
          <w:szCs w:val="26"/>
        </w:rPr>
        <w:t>‘</w:t>
      </w:r>
      <w:r w:rsidRPr="1EF3E455" w:rsidR="00C96184">
        <w:rPr>
          <w:sz w:val="26"/>
          <w:szCs w:val="26"/>
        </w:rPr>
        <w:t>Prestazioni</w:t>
      </w:r>
      <w:r w:rsidRPr="1EF3E455" w:rsidR="00701C97">
        <w:rPr>
          <w:sz w:val="26"/>
          <w:szCs w:val="26"/>
        </w:rPr>
        <w:t xml:space="preserve">’ </w:t>
      </w:r>
      <w:r w:rsidRPr="1EF3E455" w:rsidR="00C96184">
        <w:rPr>
          <w:sz w:val="26"/>
          <w:szCs w:val="26"/>
        </w:rPr>
        <w:t xml:space="preserve">che è la variabile a cui il cluster 1 dà maggior peso. </w:t>
      </w:r>
    </w:p>
    <w:p w:rsidR="00A35734" w:rsidP="1EF3E455" w:rsidRDefault="009B380B" w14:paraId="139168AF" w14:textId="61C14E92">
      <w:pPr>
        <w:spacing w:after="0"/>
        <w:jc w:val="both"/>
        <w:rPr>
          <w:sz w:val="26"/>
          <w:szCs w:val="26"/>
        </w:rPr>
      </w:pPr>
      <w:r w:rsidRPr="1EF3E455">
        <w:rPr>
          <w:sz w:val="26"/>
          <w:szCs w:val="26"/>
        </w:rPr>
        <w:t>Il</w:t>
      </w:r>
      <w:r w:rsidRPr="1EF3E455" w:rsidR="00192346">
        <w:rPr>
          <w:sz w:val="26"/>
          <w:szCs w:val="26"/>
        </w:rPr>
        <w:t xml:space="preserve"> valore che invece si discosta in positivo in maniera più significativa dalla media corrisponde all’intervistato numero 10.</w:t>
      </w:r>
      <w:r w:rsidRPr="1EF3E455" w:rsidR="00D614E1">
        <w:rPr>
          <w:sz w:val="26"/>
          <w:szCs w:val="26"/>
        </w:rPr>
        <w:t xml:space="preserve"> Quest’ultimo </w:t>
      </w:r>
      <w:r w:rsidRPr="1EF3E455" w:rsidR="001B26D6">
        <w:rPr>
          <w:sz w:val="26"/>
          <w:szCs w:val="26"/>
        </w:rPr>
        <w:t>ha dato una valutazione globale pari a 9.009</w:t>
      </w:r>
      <w:r w:rsidRPr="1EF3E455" w:rsidR="00CD0000">
        <w:rPr>
          <w:sz w:val="26"/>
          <w:szCs w:val="26"/>
        </w:rPr>
        <w:t xml:space="preserve">, </w:t>
      </w:r>
      <w:r w:rsidRPr="1EF3E455" w:rsidR="0035112B">
        <w:rPr>
          <w:sz w:val="26"/>
          <w:szCs w:val="26"/>
        </w:rPr>
        <w:t xml:space="preserve">esprimendo un giudizio </w:t>
      </w:r>
      <w:r w:rsidRPr="1EF3E455" w:rsidR="00A0112C">
        <w:rPr>
          <w:sz w:val="26"/>
          <w:szCs w:val="26"/>
        </w:rPr>
        <w:t xml:space="preserve">estremamente </w:t>
      </w:r>
      <w:r w:rsidRPr="1EF3E455" w:rsidR="0035112B">
        <w:rPr>
          <w:sz w:val="26"/>
          <w:szCs w:val="26"/>
        </w:rPr>
        <w:t>positivo</w:t>
      </w:r>
      <w:r w:rsidRPr="1EF3E455" w:rsidR="00A0112C">
        <w:rPr>
          <w:sz w:val="26"/>
          <w:szCs w:val="26"/>
        </w:rPr>
        <w:t xml:space="preserve"> a tutte le variabili, in particolare alla variabile </w:t>
      </w:r>
      <w:r w:rsidRPr="1EF3E455" w:rsidR="00701C97">
        <w:rPr>
          <w:sz w:val="26"/>
          <w:szCs w:val="26"/>
        </w:rPr>
        <w:t>‘</w:t>
      </w:r>
      <w:r w:rsidRPr="1EF3E455" w:rsidR="00A0112C">
        <w:rPr>
          <w:sz w:val="26"/>
          <w:szCs w:val="26"/>
        </w:rPr>
        <w:t>Prestazioni</w:t>
      </w:r>
      <w:r w:rsidRPr="1EF3E455" w:rsidR="00701C97">
        <w:rPr>
          <w:sz w:val="26"/>
          <w:szCs w:val="26"/>
        </w:rPr>
        <w:t>’</w:t>
      </w:r>
      <w:r w:rsidRPr="1EF3E455" w:rsidR="00A0112C">
        <w:rPr>
          <w:sz w:val="26"/>
          <w:szCs w:val="26"/>
        </w:rPr>
        <w:t xml:space="preserve">. </w:t>
      </w:r>
    </w:p>
    <w:p w:rsidR="002926F2" w:rsidP="1EF3E455" w:rsidRDefault="002A6242" w14:paraId="0A2A31C0" w14:textId="4106A870">
      <w:pPr>
        <w:spacing w:after="0"/>
        <w:jc w:val="both"/>
        <w:rPr>
          <w:sz w:val="26"/>
          <w:szCs w:val="26"/>
        </w:rPr>
      </w:pPr>
      <w:r w:rsidRPr="1EF3E455">
        <w:rPr>
          <w:sz w:val="26"/>
          <w:szCs w:val="26"/>
        </w:rPr>
        <w:t>Si</w:t>
      </w:r>
      <w:r w:rsidRPr="1EF3E455" w:rsidR="002926F2">
        <w:rPr>
          <w:sz w:val="26"/>
          <w:szCs w:val="26"/>
        </w:rPr>
        <w:t xml:space="preserve"> evidenzia </w:t>
      </w:r>
      <w:r w:rsidRPr="1EF3E455">
        <w:rPr>
          <w:sz w:val="26"/>
          <w:szCs w:val="26"/>
        </w:rPr>
        <w:t xml:space="preserve">quindi </w:t>
      </w:r>
      <w:r w:rsidRPr="1EF3E455" w:rsidR="00E7611E">
        <w:rPr>
          <w:sz w:val="26"/>
          <w:szCs w:val="26"/>
        </w:rPr>
        <w:t>c</w:t>
      </w:r>
      <w:r w:rsidRPr="1EF3E455" w:rsidR="001B3B91">
        <w:rPr>
          <w:sz w:val="26"/>
          <w:szCs w:val="26"/>
        </w:rPr>
        <w:t xml:space="preserve">ome </w:t>
      </w:r>
      <w:r w:rsidRPr="1EF3E455" w:rsidR="00E7611E">
        <w:rPr>
          <w:sz w:val="26"/>
          <w:szCs w:val="26"/>
        </w:rPr>
        <w:t xml:space="preserve">il Galaxy S24 Ultra </w:t>
      </w:r>
      <w:r w:rsidRPr="1EF3E455" w:rsidR="001B3B91">
        <w:rPr>
          <w:sz w:val="26"/>
          <w:szCs w:val="26"/>
        </w:rPr>
        <w:t xml:space="preserve">sia </w:t>
      </w:r>
      <w:r w:rsidRPr="1EF3E455" w:rsidR="00E7611E">
        <w:rPr>
          <w:sz w:val="26"/>
          <w:szCs w:val="26"/>
        </w:rPr>
        <w:t xml:space="preserve">un prodotto che suscita reazioni contrastanti tra gli utenti. </w:t>
      </w:r>
    </w:p>
    <w:p w:rsidR="00667B97" w:rsidP="1EF3E455" w:rsidRDefault="00667B97" w14:paraId="0C5F9DCD" w14:textId="0D24835B">
      <w:pPr>
        <w:spacing w:after="0"/>
        <w:jc w:val="both"/>
        <w:rPr>
          <w:sz w:val="26"/>
          <w:szCs w:val="26"/>
        </w:rPr>
      </w:pPr>
    </w:p>
    <w:p w:rsidR="00667B97" w:rsidP="1EF3E455" w:rsidRDefault="00667B97" w14:paraId="5B86EEF3" w14:textId="77777777">
      <w:pPr>
        <w:jc w:val="both"/>
        <w:rPr>
          <w:b/>
          <w:bCs/>
          <w:sz w:val="26"/>
          <w:szCs w:val="26"/>
        </w:rPr>
      </w:pPr>
    </w:p>
    <w:p w:rsidR="00B21593" w:rsidP="1EF3E455" w:rsidRDefault="00B21593" w14:paraId="2C7C2718" w14:textId="4EF52BFB">
      <w:pPr>
        <w:jc w:val="both"/>
        <w:rPr>
          <w:b/>
          <w:bCs/>
          <w:sz w:val="26"/>
          <w:szCs w:val="26"/>
        </w:rPr>
      </w:pPr>
      <w:r w:rsidRPr="1EF3E455">
        <w:rPr>
          <w:b/>
          <w:bCs/>
          <w:sz w:val="26"/>
          <w:szCs w:val="26"/>
        </w:rPr>
        <w:t>Valutazione Xiaomi 14T Pro</w:t>
      </w:r>
    </w:p>
    <w:p w:rsidRPr="00B21593" w:rsidR="00B21593" w:rsidP="1EF3E455" w:rsidRDefault="00B21593" w14:paraId="16E4900B" w14:textId="26C55F7E">
      <w:pPr>
        <w:jc w:val="both"/>
        <w:rPr>
          <w:sz w:val="26"/>
          <w:szCs w:val="26"/>
        </w:rPr>
      </w:pPr>
      <w:r w:rsidRPr="1EF3E455">
        <w:rPr>
          <w:sz w:val="26"/>
          <w:szCs w:val="26"/>
        </w:rPr>
        <w:t>Il seguente grafico a dispersione è stato creato prendendo i giudizi defuzzificati delle 60</w:t>
      </w:r>
      <w:r w:rsidRPr="1EF3E455" w:rsidR="45A48B2E">
        <w:rPr>
          <w:sz w:val="26"/>
          <w:szCs w:val="26"/>
        </w:rPr>
        <w:t xml:space="preserve"> </w:t>
      </w:r>
      <w:r w:rsidRPr="1EF3E455">
        <w:rPr>
          <w:sz w:val="26"/>
          <w:szCs w:val="26"/>
        </w:rPr>
        <w:t xml:space="preserve">persone che hanno compilato il sondaggio e considerando come valore medio </w:t>
      </w:r>
    </w:p>
    <w:p w:rsidR="00B21593" w:rsidP="1EF3E455" w:rsidRDefault="00B21593" w14:paraId="5976B456" w14:textId="71C32DE0">
      <w:pPr>
        <w:jc w:val="both"/>
        <w:rPr>
          <w:sz w:val="26"/>
          <w:szCs w:val="26"/>
        </w:rPr>
      </w:pPr>
      <w:r w:rsidRPr="00B21593">
        <w:rPr>
          <w:sz w:val="26"/>
          <w:szCs w:val="26"/>
        </w:rPr>
        <w:t xml:space="preserve"> </w:t>
      </w:r>
      <m:oMath>
        <m:r>
          <w:rPr>
            <w:rFonts w:ascii="Cambria Math" w:hAnsi="Cambria Math"/>
            <w:sz w:val="26"/>
            <w:szCs w:val="26"/>
          </w:rPr>
          <m:t>μ</m:t>
        </m:r>
      </m:oMath>
      <w:r w:rsidRPr="00B21593">
        <w:rPr>
          <w:sz w:val="26"/>
          <w:szCs w:val="26"/>
        </w:rPr>
        <w:t xml:space="preserve"> = </w:t>
      </w:r>
      <w:r w:rsidRPr="003A1272" w:rsidR="003A1272">
        <w:rPr>
          <w:sz w:val="26"/>
          <w:szCs w:val="26"/>
        </w:rPr>
        <w:t>4,6834124</w:t>
      </w:r>
      <w:r w:rsidR="004D422C">
        <w:rPr>
          <w:sz w:val="26"/>
          <w:szCs w:val="26"/>
        </w:rPr>
        <w:t xml:space="preserve">, </w:t>
      </w:r>
      <w:r w:rsidRPr="00B21593">
        <w:rPr>
          <w:sz w:val="26"/>
          <w:szCs w:val="26"/>
        </w:rPr>
        <w:t xml:space="preserve">varianza = </w:t>
      </w:r>
      <w:r w:rsidRPr="004D422C" w:rsidR="004D422C">
        <w:rPr>
          <w:sz w:val="26"/>
          <w:szCs w:val="26"/>
        </w:rPr>
        <w:t>8,599590822</w:t>
      </w:r>
      <w:r w:rsidR="004D422C">
        <w:rPr>
          <w:sz w:val="26"/>
          <w:szCs w:val="26"/>
        </w:rPr>
        <w:t xml:space="preserve"> </w:t>
      </w:r>
      <w:r w:rsidRPr="00B21593">
        <w:rPr>
          <w:sz w:val="26"/>
          <w:szCs w:val="26"/>
        </w:rPr>
        <w:t xml:space="preserve">e coefficiente di variazione pari al </w:t>
      </w:r>
      <w:r w:rsidR="004D422C">
        <w:rPr>
          <w:sz w:val="26"/>
          <w:szCs w:val="26"/>
        </w:rPr>
        <w:t>62.6</w:t>
      </w:r>
      <w:r w:rsidRPr="00B21593">
        <w:rPr>
          <w:sz w:val="26"/>
          <w:szCs w:val="26"/>
        </w:rPr>
        <w:t>%.</w:t>
      </w:r>
    </w:p>
    <w:p w:rsidRPr="00B21593" w:rsidR="00701C97" w:rsidP="1EF3E455" w:rsidRDefault="00701C97" w14:paraId="5FDBBF52" w14:textId="77777777">
      <w:pPr>
        <w:jc w:val="both"/>
        <w:rPr>
          <w:sz w:val="26"/>
          <w:szCs w:val="26"/>
        </w:rPr>
      </w:pPr>
    </w:p>
    <w:p w:rsidR="00B96029" w:rsidP="002B68D2" w:rsidRDefault="00085BC7" w14:paraId="3D197111" w14:textId="0F32B267">
      <w:pPr>
        <w:rPr>
          <w:sz w:val="26"/>
          <w:szCs w:val="26"/>
        </w:rPr>
      </w:pPr>
      <w:r>
        <w:rPr>
          <w:noProof/>
          <w:sz w:val="26"/>
          <w:szCs w:val="26"/>
        </w:rPr>
        <w:lastRenderedPageBreak/>
        <w:drawing>
          <wp:inline distT="0" distB="0" distL="0" distR="0" wp14:anchorId="16E749D7" wp14:editId="1EDB7BDE">
            <wp:extent cx="5905500" cy="2685763"/>
            <wp:effectExtent l="0" t="0" r="0" b="635"/>
            <wp:docPr id="17554951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0993" cy="2688261"/>
                    </a:xfrm>
                    <a:prstGeom prst="rect">
                      <a:avLst/>
                    </a:prstGeom>
                    <a:noFill/>
                  </pic:spPr>
                </pic:pic>
              </a:graphicData>
            </a:graphic>
          </wp:inline>
        </w:drawing>
      </w:r>
    </w:p>
    <w:p w:rsidR="00701C97" w:rsidP="004A24E1" w:rsidRDefault="00701C97" w14:paraId="39DDFE1F" w14:textId="77777777">
      <w:pPr>
        <w:spacing w:after="0"/>
        <w:rPr>
          <w:sz w:val="26"/>
          <w:szCs w:val="26"/>
        </w:rPr>
      </w:pPr>
    </w:p>
    <w:p w:rsidRPr="00B96029" w:rsidR="002B68D2" w:rsidP="1EF3E455" w:rsidRDefault="00B96029" w14:paraId="073977A3" w14:textId="72978534">
      <w:pPr>
        <w:spacing w:after="0"/>
        <w:jc w:val="both"/>
        <w:rPr>
          <w:sz w:val="26"/>
          <w:szCs w:val="26"/>
        </w:rPr>
      </w:pPr>
      <w:r w:rsidRPr="1EF3E455">
        <w:rPr>
          <w:sz w:val="26"/>
          <w:szCs w:val="26"/>
        </w:rPr>
        <w:t>Analizzando i dati e il grafico</w:t>
      </w:r>
      <w:r w:rsidRPr="1EF3E455" w:rsidR="00A7430A">
        <w:rPr>
          <w:sz w:val="26"/>
          <w:szCs w:val="26"/>
        </w:rPr>
        <w:t xml:space="preserve"> si</w:t>
      </w:r>
      <w:r w:rsidRPr="1EF3E455">
        <w:rPr>
          <w:sz w:val="26"/>
          <w:szCs w:val="26"/>
        </w:rPr>
        <w:t xml:space="preserve"> nota come n</w:t>
      </w:r>
      <w:r w:rsidRPr="1EF3E455" w:rsidR="002B68D2">
        <w:rPr>
          <w:sz w:val="26"/>
          <w:szCs w:val="26"/>
        </w:rPr>
        <w:t>onostante la media dei giudizi si collochi leggermente al di sopra della neutralità, l’elevata variabilità</w:t>
      </w:r>
      <w:r w:rsidRPr="1EF3E455" w:rsidR="00966F16">
        <w:rPr>
          <w:sz w:val="26"/>
          <w:szCs w:val="26"/>
        </w:rPr>
        <w:t xml:space="preserve"> dei giudizi</w:t>
      </w:r>
      <w:r w:rsidRPr="1EF3E455" w:rsidR="002B68D2">
        <w:rPr>
          <w:sz w:val="26"/>
          <w:szCs w:val="26"/>
        </w:rPr>
        <w:t xml:space="preserve"> indica una significat</w:t>
      </w:r>
      <w:r w:rsidRPr="1EF3E455" w:rsidR="0002168F">
        <w:rPr>
          <w:sz w:val="26"/>
          <w:szCs w:val="26"/>
        </w:rPr>
        <w:t>iva</w:t>
      </w:r>
      <w:r w:rsidRPr="1EF3E455" w:rsidR="002B68D2">
        <w:rPr>
          <w:sz w:val="26"/>
          <w:szCs w:val="26"/>
        </w:rPr>
        <w:t xml:space="preserve"> eterogeneità nelle opinioni dei partecipanti al sondaggio. </w:t>
      </w:r>
    </w:p>
    <w:p w:rsidR="00247DCD" w:rsidP="1EF3E455" w:rsidRDefault="0087775D" w14:paraId="349A2960" w14:textId="28EBE435">
      <w:pPr>
        <w:spacing w:after="0"/>
        <w:jc w:val="both"/>
        <w:rPr>
          <w:sz w:val="26"/>
          <w:szCs w:val="26"/>
        </w:rPr>
      </w:pPr>
      <w:r w:rsidRPr="1EF3E455">
        <w:rPr>
          <w:sz w:val="26"/>
          <w:szCs w:val="26"/>
        </w:rPr>
        <w:t>Inoltre,</w:t>
      </w:r>
      <w:r w:rsidRPr="1EF3E455" w:rsidR="00817A73">
        <w:rPr>
          <w:sz w:val="26"/>
          <w:szCs w:val="26"/>
        </w:rPr>
        <w:t xml:space="preserve"> il</w:t>
      </w:r>
      <w:r w:rsidRPr="1EF3E455" w:rsidR="00622BBF">
        <w:rPr>
          <w:sz w:val="26"/>
          <w:szCs w:val="26"/>
        </w:rPr>
        <w:t xml:space="preserve"> coefficiente di variazione abbastanza alto evidenzia</w:t>
      </w:r>
      <w:r w:rsidRPr="1EF3E455" w:rsidR="00D4020C">
        <w:rPr>
          <w:sz w:val="26"/>
          <w:szCs w:val="26"/>
        </w:rPr>
        <w:t xml:space="preserve"> un elevato discostamento dei giudizi individuali dalla media, </w:t>
      </w:r>
      <w:r w:rsidRPr="1EF3E455" w:rsidR="00A57B56">
        <w:rPr>
          <w:sz w:val="26"/>
          <w:szCs w:val="26"/>
        </w:rPr>
        <w:t xml:space="preserve">sottolineando una mancanza di consenso generalizzato. </w:t>
      </w:r>
      <w:r w:rsidRPr="1EF3E455" w:rsidR="00A76F92">
        <w:rPr>
          <w:sz w:val="26"/>
          <w:szCs w:val="26"/>
        </w:rPr>
        <w:t>Questa dispersione nei dati suggerisce che il prodotto preso in analisi non riesce a soddisfare pienamente le esigenze di tutti gli utenti</w:t>
      </w:r>
      <w:r w:rsidRPr="1EF3E455" w:rsidR="002B68D2">
        <w:rPr>
          <w:sz w:val="26"/>
          <w:szCs w:val="26"/>
        </w:rPr>
        <w:t xml:space="preserve">. </w:t>
      </w:r>
    </w:p>
    <w:p w:rsidR="0087775D" w:rsidP="1EF3E455" w:rsidRDefault="003372FF" w14:paraId="18563AE9" w14:textId="4263B552">
      <w:pPr>
        <w:spacing w:after="0"/>
        <w:jc w:val="both"/>
        <w:rPr>
          <w:sz w:val="26"/>
          <w:szCs w:val="26"/>
        </w:rPr>
      </w:pPr>
      <w:r w:rsidRPr="1EF3E455">
        <w:rPr>
          <w:sz w:val="26"/>
          <w:szCs w:val="26"/>
        </w:rPr>
        <w:t>I</w:t>
      </w:r>
      <w:r w:rsidRPr="1EF3E455" w:rsidR="0055516E">
        <w:rPr>
          <w:sz w:val="26"/>
          <w:szCs w:val="26"/>
        </w:rPr>
        <w:t>l</w:t>
      </w:r>
      <w:r w:rsidRPr="1EF3E455">
        <w:rPr>
          <w:sz w:val="26"/>
          <w:szCs w:val="26"/>
        </w:rPr>
        <w:t xml:space="preserve"> valore che si discosta in negativo dalla media in maniera significativa </w:t>
      </w:r>
      <w:r w:rsidRPr="1EF3E455" w:rsidR="00F87700">
        <w:rPr>
          <w:sz w:val="26"/>
          <w:szCs w:val="26"/>
        </w:rPr>
        <w:t>corrisponde a</w:t>
      </w:r>
      <w:r w:rsidRPr="1EF3E455" w:rsidR="0055516E">
        <w:rPr>
          <w:sz w:val="26"/>
          <w:szCs w:val="26"/>
        </w:rPr>
        <w:t>gli intervistati numero</w:t>
      </w:r>
      <w:r w:rsidRPr="1EF3E455" w:rsidR="009103DA">
        <w:rPr>
          <w:sz w:val="26"/>
          <w:szCs w:val="26"/>
        </w:rPr>
        <w:t xml:space="preserve"> 1, 9, 19</w:t>
      </w:r>
      <w:r w:rsidRPr="1EF3E455" w:rsidR="007E6310">
        <w:rPr>
          <w:sz w:val="26"/>
          <w:szCs w:val="26"/>
        </w:rPr>
        <w:t xml:space="preserve"> e 50</w:t>
      </w:r>
      <w:r w:rsidRPr="1EF3E455" w:rsidR="002D29C5">
        <w:rPr>
          <w:sz w:val="26"/>
          <w:szCs w:val="26"/>
        </w:rPr>
        <w:t>. Tali utenti hanno espresso un</w:t>
      </w:r>
      <w:r w:rsidRPr="1EF3E455" w:rsidR="00A25AB3">
        <w:rPr>
          <w:sz w:val="26"/>
          <w:szCs w:val="26"/>
        </w:rPr>
        <w:t>a valutazione globale pari a 1.001</w:t>
      </w:r>
      <w:r w:rsidRPr="1EF3E455" w:rsidR="00AE2E14">
        <w:rPr>
          <w:sz w:val="26"/>
          <w:szCs w:val="26"/>
        </w:rPr>
        <w:t xml:space="preserve">, assegnando un giudizio </w:t>
      </w:r>
      <w:r w:rsidRPr="1EF3E455" w:rsidR="00447D06">
        <w:rPr>
          <w:sz w:val="26"/>
          <w:szCs w:val="26"/>
        </w:rPr>
        <w:t>estremamente negativo a tutte le variabili</w:t>
      </w:r>
      <w:r w:rsidRPr="1EF3E455" w:rsidR="00E90532">
        <w:rPr>
          <w:sz w:val="26"/>
          <w:szCs w:val="26"/>
        </w:rPr>
        <w:t xml:space="preserve">, in particolare alla variabile </w:t>
      </w:r>
      <w:r w:rsidRPr="1EF3E455" w:rsidR="008535B0">
        <w:rPr>
          <w:sz w:val="26"/>
          <w:szCs w:val="26"/>
        </w:rPr>
        <w:t>‘</w:t>
      </w:r>
      <w:r w:rsidRPr="1EF3E455" w:rsidR="00E90532">
        <w:rPr>
          <w:sz w:val="26"/>
          <w:szCs w:val="26"/>
        </w:rPr>
        <w:t>Prestazioni</w:t>
      </w:r>
      <w:r w:rsidRPr="1EF3E455" w:rsidR="008535B0">
        <w:rPr>
          <w:sz w:val="26"/>
          <w:szCs w:val="26"/>
        </w:rPr>
        <w:t>’</w:t>
      </w:r>
      <w:r w:rsidRPr="1EF3E455" w:rsidR="0087775D">
        <w:rPr>
          <w:sz w:val="26"/>
          <w:szCs w:val="26"/>
        </w:rPr>
        <w:t xml:space="preserve">. </w:t>
      </w:r>
    </w:p>
    <w:p w:rsidRPr="008C13E8" w:rsidR="007C2FAE" w:rsidP="1EF3E455" w:rsidRDefault="007C2FAE" w14:paraId="313404D0" w14:textId="3714BE5D">
      <w:pPr>
        <w:spacing w:after="0"/>
        <w:jc w:val="both"/>
        <w:rPr>
          <w:sz w:val="26"/>
          <w:szCs w:val="26"/>
        </w:rPr>
      </w:pPr>
      <w:r w:rsidRPr="1EF3E455">
        <w:rPr>
          <w:sz w:val="26"/>
          <w:szCs w:val="26"/>
        </w:rPr>
        <w:t xml:space="preserve">Il valore che invece si discosta in positivo in maniera significativa dalla media corrisponde agli intervistati numero </w:t>
      </w:r>
      <w:r w:rsidRPr="1EF3E455" w:rsidR="00E64C9E">
        <w:rPr>
          <w:sz w:val="26"/>
          <w:szCs w:val="26"/>
        </w:rPr>
        <w:t xml:space="preserve">31 e </w:t>
      </w:r>
      <w:r w:rsidRPr="1EF3E455" w:rsidR="004C3E74">
        <w:rPr>
          <w:sz w:val="26"/>
          <w:szCs w:val="26"/>
        </w:rPr>
        <w:t xml:space="preserve">38. Quest’ultimi hanno espresso una valutazione globale pari a 9.009, assegnando un giudizio </w:t>
      </w:r>
      <w:r w:rsidRPr="1EF3E455" w:rsidR="009D082A">
        <w:rPr>
          <w:sz w:val="26"/>
          <w:szCs w:val="26"/>
        </w:rPr>
        <w:t xml:space="preserve">elevato a tutte le variabili, in particolare alla variabile a cui il cluster 1 dà maggior peso, ovvero ‘Prestazioni’. </w:t>
      </w:r>
    </w:p>
    <w:p w:rsidR="00BA1496" w:rsidP="003D2FA2" w:rsidRDefault="00BA1496" w14:paraId="035A058A" w14:textId="77777777">
      <w:pPr>
        <w:rPr>
          <w:b/>
          <w:bCs/>
          <w:sz w:val="26"/>
          <w:szCs w:val="26"/>
        </w:rPr>
      </w:pPr>
    </w:p>
    <w:p w:rsidR="00BA1496" w:rsidP="003D2FA2" w:rsidRDefault="00BA1496" w14:paraId="3E14B051" w14:textId="77777777">
      <w:pPr>
        <w:rPr>
          <w:b/>
          <w:bCs/>
          <w:sz w:val="26"/>
          <w:szCs w:val="26"/>
        </w:rPr>
      </w:pPr>
    </w:p>
    <w:p w:rsidR="00AE1B83" w:rsidP="003E18D3" w:rsidRDefault="00AE1B83" w14:paraId="4B7759C4" w14:textId="77777777">
      <w:pPr>
        <w:jc w:val="center"/>
        <w:rPr>
          <w:b/>
          <w:bCs/>
          <w:sz w:val="30"/>
          <w:szCs w:val="30"/>
        </w:rPr>
      </w:pPr>
    </w:p>
    <w:p w:rsidR="00B54CD5" w:rsidP="003E18D3" w:rsidRDefault="00B54CD5" w14:paraId="0AD6A999" w14:textId="77777777">
      <w:pPr>
        <w:jc w:val="center"/>
        <w:rPr>
          <w:b/>
          <w:bCs/>
          <w:sz w:val="30"/>
          <w:szCs w:val="30"/>
        </w:rPr>
      </w:pPr>
    </w:p>
    <w:p w:rsidRPr="003E18D3" w:rsidR="00BA1496" w:rsidP="003E18D3" w:rsidRDefault="003E18D3" w14:paraId="7CE43B80" w14:textId="699B6DF8">
      <w:pPr>
        <w:jc w:val="center"/>
        <w:rPr>
          <w:b/>
          <w:bCs/>
          <w:sz w:val="30"/>
          <w:szCs w:val="30"/>
        </w:rPr>
      </w:pPr>
      <w:r w:rsidRPr="003E18D3">
        <w:rPr>
          <w:b/>
          <w:bCs/>
          <w:sz w:val="30"/>
          <w:szCs w:val="30"/>
        </w:rPr>
        <w:t>Cluster 2</w:t>
      </w:r>
    </w:p>
    <w:p w:rsidRPr="003E18D3" w:rsidR="003E18D3" w:rsidP="5F864504" w:rsidRDefault="003E18D3" w14:paraId="4F750DAE" w14:textId="77777777">
      <w:pPr>
        <w:jc w:val="both"/>
        <w:rPr>
          <w:b/>
          <w:bCs/>
          <w:sz w:val="26"/>
          <w:szCs w:val="26"/>
        </w:rPr>
      </w:pPr>
      <w:r w:rsidRPr="003E18D3">
        <w:rPr>
          <w:b/>
          <w:bCs/>
          <w:sz w:val="26"/>
          <w:szCs w:val="26"/>
        </w:rPr>
        <w:t xml:space="preserve">Valutazione iPhone 16 Pro:  </w:t>
      </w:r>
    </w:p>
    <w:p w:rsidRPr="003E18D3" w:rsidR="003E18D3" w:rsidP="5F864504" w:rsidRDefault="003E18D3" w14:paraId="589AB722" w14:textId="43EF5874">
      <w:pPr>
        <w:jc w:val="both"/>
        <w:rPr>
          <w:sz w:val="26"/>
          <w:szCs w:val="26"/>
        </w:rPr>
      </w:pPr>
      <w:r w:rsidRPr="003E18D3">
        <w:rPr>
          <w:sz w:val="26"/>
          <w:szCs w:val="26"/>
        </w:rPr>
        <w:t xml:space="preserve">Il seguente grafico a dispersione è stato creato prendendo i giudizi defuzzificati delle </w:t>
      </w:r>
      <w:r w:rsidR="005A7FEA">
        <w:rPr>
          <w:sz w:val="26"/>
          <w:szCs w:val="26"/>
        </w:rPr>
        <w:t>14</w:t>
      </w:r>
      <w:r w:rsidRPr="003E18D3">
        <w:rPr>
          <w:sz w:val="26"/>
          <w:szCs w:val="26"/>
        </w:rPr>
        <w:t xml:space="preserve"> persone che hanno compilato il sondaggio e considerando come valore medio </w:t>
      </w:r>
    </w:p>
    <w:p w:rsidRPr="00AE1B83" w:rsidR="00AE1B83" w:rsidP="5F864504" w:rsidRDefault="003E18D3" w14:paraId="03ABB597" w14:textId="57FF1F0C">
      <w:pPr>
        <w:jc w:val="both"/>
        <w:rPr>
          <w:sz w:val="26"/>
          <w:szCs w:val="26"/>
        </w:rPr>
      </w:pPr>
      <w:r w:rsidRPr="003E18D3">
        <w:rPr>
          <w:sz w:val="26"/>
          <w:szCs w:val="26"/>
        </w:rPr>
        <w:t xml:space="preserve"> </w:t>
      </w:r>
      <m:oMath>
        <m:r>
          <w:rPr>
            <w:rFonts w:ascii="Cambria Math" w:hAnsi="Cambria Math"/>
            <w:sz w:val="26"/>
            <w:szCs w:val="26"/>
          </w:rPr>
          <m:t>μ</m:t>
        </m:r>
      </m:oMath>
      <w:r w:rsidRPr="003E18D3">
        <w:rPr>
          <w:sz w:val="26"/>
          <w:szCs w:val="26"/>
        </w:rPr>
        <w:t xml:space="preserve"> = </w:t>
      </w:r>
      <w:r w:rsidRPr="009254CD" w:rsidR="009254CD">
        <w:rPr>
          <w:sz w:val="26"/>
          <w:szCs w:val="26"/>
        </w:rPr>
        <w:t>6,849891</w:t>
      </w:r>
      <w:r w:rsidR="009254CD">
        <w:rPr>
          <w:sz w:val="26"/>
          <w:szCs w:val="26"/>
        </w:rPr>
        <w:t xml:space="preserve">, </w:t>
      </w:r>
      <w:r w:rsidRPr="003E18D3">
        <w:rPr>
          <w:sz w:val="26"/>
          <w:szCs w:val="26"/>
        </w:rPr>
        <w:t xml:space="preserve">varianza </w:t>
      </w:r>
      <w:r w:rsidR="001F152D">
        <w:rPr>
          <w:sz w:val="26"/>
          <w:szCs w:val="26"/>
        </w:rPr>
        <w:t xml:space="preserve">= </w:t>
      </w:r>
      <w:r w:rsidRPr="001F152D" w:rsidR="001F152D">
        <w:rPr>
          <w:sz w:val="26"/>
          <w:szCs w:val="26"/>
        </w:rPr>
        <w:t>3,883582</w:t>
      </w:r>
      <w:r w:rsidR="001F152D">
        <w:rPr>
          <w:sz w:val="26"/>
          <w:szCs w:val="26"/>
        </w:rPr>
        <w:t xml:space="preserve"> </w:t>
      </w:r>
      <w:r w:rsidRPr="003E18D3">
        <w:rPr>
          <w:sz w:val="26"/>
          <w:szCs w:val="26"/>
        </w:rPr>
        <w:t xml:space="preserve">e coefficiente di variazione pari al </w:t>
      </w:r>
      <w:r w:rsidRPr="00AE1B83" w:rsidR="00AE1B83">
        <w:rPr>
          <w:sz w:val="26"/>
          <w:szCs w:val="26"/>
        </w:rPr>
        <w:t>28,8%</w:t>
      </w:r>
      <w:r w:rsidR="00AE1B83">
        <w:rPr>
          <w:sz w:val="26"/>
          <w:szCs w:val="26"/>
        </w:rPr>
        <w:t>.</w:t>
      </w:r>
    </w:p>
    <w:p w:rsidR="003E18D3" w:rsidP="003E18D3" w:rsidRDefault="003E18D3" w14:paraId="427074E9" w14:textId="75ED1D25">
      <w:pPr>
        <w:rPr>
          <w:sz w:val="26"/>
          <w:szCs w:val="26"/>
        </w:rPr>
      </w:pPr>
    </w:p>
    <w:p w:rsidR="00047C50" w:rsidP="002B5197" w:rsidRDefault="00047C50" w14:paraId="3696929B" w14:textId="1B73D51E">
      <w:pPr>
        <w:jc w:val="center"/>
        <w:rPr>
          <w:sz w:val="26"/>
          <w:szCs w:val="26"/>
        </w:rPr>
      </w:pPr>
      <w:r>
        <w:rPr>
          <w:noProof/>
          <w:sz w:val="26"/>
          <w:szCs w:val="26"/>
        </w:rPr>
        <w:lastRenderedPageBreak/>
        <w:drawing>
          <wp:inline distT="0" distB="0" distL="0" distR="0" wp14:anchorId="589211D8" wp14:editId="5D584DBA">
            <wp:extent cx="5448300" cy="2963970"/>
            <wp:effectExtent l="0" t="0" r="0" b="8255"/>
            <wp:docPr id="7042228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9197" cy="2980778"/>
                    </a:xfrm>
                    <a:prstGeom prst="rect">
                      <a:avLst/>
                    </a:prstGeom>
                    <a:noFill/>
                  </pic:spPr>
                </pic:pic>
              </a:graphicData>
            </a:graphic>
          </wp:inline>
        </w:drawing>
      </w:r>
    </w:p>
    <w:p w:rsidR="00BD1C5E" w:rsidP="003E18D3" w:rsidRDefault="00BD1C5E" w14:paraId="77130292" w14:textId="34296207">
      <w:pPr>
        <w:rPr>
          <w:sz w:val="26"/>
          <w:szCs w:val="26"/>
        </w:rPr>
      </w:pPr>
    </w:p>
    <w:p w:rsidR="00522DB9" w:rsidP="5F864504" w:rsidRDefault="00522DB9" w14:paraId="1B35EE8A" w14:textId="4DB078E1">
      <w:pPr>
        <w:spacing w:after="0"/>
        <w:jc w:val="both"/>
        <w:rPr>
          <w:sz w:val="26"/>
          <w:szCs w:val="26"/>
        </w:rPr>
      </w:pPr>
      <w:r>
        <w:rPr>
          <w:sz w:val="26"/>
          <w:szCs w:val="26"/>
        </w:rPr>
        <w:t xml:space="preserve">Dall’analisi del grafico emerge </w:t>
      </w:r>
      <w:r w:rsidR="00C72FC1">
        <w:rPr>
          <w:sz w:val="26"/>
          <w:szCs w:val="26"/>
        </w:rPr>
        <w:t xml:space="preserve">una certa diversità nei giudizi dei partecipanti al sondaggio. La media calcolata </w:t>
      </w:r>
      <w:r w:rsidR="0063212A">
        <w:rPr>
          <w:sz w:val="26"/>
          <w:szCs w:val="26"/>
        </w:rPr>
        <w:t>è pari a 6.85</w:t>
      </w:r>
      <w:r w:rsidR="000B77C5">
        <w:rPr>
          <w:sz w:val="26"/>
          <w:szCs w:val="26"/>
        </w:rPr>
        <w:t xml:space="preserve">, un valore che si colloca su una scala positiva, ma non particolarmente alta, indicando una percezione favorevole verso il prodotto. </w:t>
      </w:r>
    </w:p>
    <w:p w:rsidR="00264C4F" w:rsidP="5F864504" w:rsidRDefault="003D0DE4" w14:paraId="2B37B03E" w14:textId="69289E5E">
      <w:pPr>
        <w:spacing w:after="0"/>
        <w:jc w:val="both"/>
        <w:rPr>
          <w:sz w:val="26"/>
          <w:szCs w:val="26"/>
        </w:rPr>
      </w:pPr>
      <w:r>
        <w:rPr>
          <w:sz w:val="26"/>
          <w:szCs w:val="26"/>
        </w:rPr>
        <w:t>Tuttavia,</w:t>
      </w:r>
      <w:r w:rsidR="00264C4F">
        <w:rPr>
          <w:sz w:val="26"/>
          <w:szCs w:val="26"/>
        </w:rPr>
        <w:t xml:space="preserve"> emerge una</w:t>
      </w:r>
      <w:r w:rsidR="003F2215">
        <w:rPr>
          <w:sz w:val="26"/>
          <w:szCs w:val="26"/>
        </w:rPr>
        <w:t xml:space="preserve"> leggera </w:t>
      </w:r>
      <w:r w:rsidR="00264C4F">
        <w:rPr>
          <w:sz w:val="26"/>
          <w:szCs w:val="26"/>
        </w:rPr>
        <w:t>variabilità</w:t>
      </w:r>
      <w:r w:rsidR="003F2215">
        <w:rPr>
          <w:sz w:val="26"/>
          <w:szCs w:val="26"/>
        </w:rPr>
        <w:t xml:space="preserve">, come evidenziato dal coefficiente di variazione del 28.8%. </w:t>
      </w:r>
      <w:r w:rsidR="006D6D6A">
        <w:rPr>
          <w:sz w:val="26"/>
          <w:szCs w:val="26"/>
        </w:rPr>
        <w:t xml:space="preserve"> Questi numeri indicano che le opinioni sono abbastanza diverse tra loro e che non c’è una valutazione omogena all’interno del cluster. </w:t>
      </w:r>
    </w:p>
    <w:p w:rsidR="00587B10" w:rsidP="5F864504" w:rsidRDefault="00E758BF" w14:paraId="4F0A167B" w14:textId="77777777">
      <w:pPr>
        <w:spacing w:after="0"/>
        <w:jc w:val="both"/>
        <w:rPr>
          <w:sz w:val="26"/>
          <w:szCs w:val="26"/>
        </w:rPr>
      </w:pPr>
      <w:r>
        <w:rPr>
          <w:sz w:val="26"/>
          <w:szCs w:val="26"/>
        </w:rPr>
        <w:t xml:space="preserve">Si nota che il valore che si discosta in negativo in maniera più significativa dalla media </w:t>
      </w:r>
      <w:r w:rsidR="00583890">
        <w:rPr>
          <w:sz w:val="26"/>
          <w:szCs w:val="26"/>
        </w:rPr>
        <w:t xml:space="preserve">corrisponde all’intervistato numero 6. </w:t>
      </w:r>
    </w:p>
    <w:p w:rsidR="00E758BF" w:rsidP="5F864504" w:rsidRDefault="00583890" w14:paraId="067E3A3C" w14:textId="677A0476">
      <w:pPr>
        <w:spacing w:after="0"/>
        <w:jc w:val="both"/>
        <w:rPr>
          <w:sz w:val="26"/>
          <w:szCs w:val="26"/>
        </w:rPr>
      </w:pPr>
      <w:r>
        <w:rPr>
          <w:sz w:val="26"/>
          <w:szCs w:val="26"/>
        </w:rPr>
        <w:t>Quest’ultimo ha dato una valutazione globale pari a 2.</w:t>
      </w:r>
      <w:r w:rsidR="008D1FEA">
        <w:rPr>
          <w:sz w:val="26"/>
          <w:szCs w:val="26"/>
        </w:rPr>
        <w:t>453</w:t>
      </w:r>
      <w:r w:rsidR="002D53F4">
        <w:rPr>
          <w:sz w:val="26"/>
          <w:szCs w:val="26"/>
        </w:rPr>
        <w:t xml:space="preserve">, </w:t>
      </w:r>
      <w:r w:rsidR="008A36F9">
        <w:rPr>
          <w:sz w:val="26"/>
          <w:szCs w:val="26"/>
        </w:rPr>
        <w:t>attribuendo</w:t>
      </w:r>
      <w:r w:rsidR="001C44DE">
        <w:rPr>
          <w:sz w:val="26"/>
          <w:szCs w:val="26"/>
        </w:rPr>
        <w:t xml:space="preserve"> </w:t>
      </w:r>
      <w:r w:rsidR="008E1DDD">
        <w:rPr>
          <w:sz w:val="26"/>
          <w:szCs w:val="26"/>
        </w:rPr>
        <w:t>un giudizio negativo a tutte le variabili, in particolar modo alla variabile ‘Design’</w:t>
      </w:r>
      <w:r w:rsidR="00460C59">
        <w:rPr>
          <w:sz w:val="26"/>
          <w:szCs w:val="26"/>
        </w:rPr>
        <w:t xml:space="preserve"> che è quella a cui il cluster attribuisce maggior peso. </w:t>
      </w:r>
    </w:p>
    <w:p w:rsidR="00460C59" w:rsidP="5F864504" w:rsidRDefault="00460C59" w14:paraId="70230B35" w14:textId="68A5EB0D">
      <w:pPr>
        <w:spacing w:after="0"/>
        <w:jc w:val="both"/>
        <w:rPr>
          <w:sz w:val="26"/>
          <w:szCs w:val="26"/>
        </w:rPr>
      </w:pPr>
      <w:r>
        <w:rPr>
          <w:sz w:val="26"/>
          <w:szCs w:val="26"/>
        </w:rPr>
        <w:t>Il valore</w:t>
      </w:r>
      <w:r w:rsidR="00180A06">
        <w:rPr>
          <w:sz w:val="26"/>
          <w:szCs w:val="26"/>
        </w:rPr>
        <w:t xml:space="preserve">, invece, </w:t>
      </w:r>
      <w:r>
        <w:rPr>
          <w:sz w:val="26"/>
          <w:szCs w:val="26"/>
        </w:rPr>
        <w:t>che si discosta in positivo in maniera più significativa dalla media corrisponde</w:t>
      </w:r>
      <w:r w:rsidR="00670DA7">
        <w:rPr>
          <w:sz w:val="26"/>
          <w:szCs w:val="26"/>
        </w:rPr>
        <w:t xml:space="preserve"> all’intervistato numero 5. Egli ha dato una valutazione globale pari a 8.756</w:t>
      </w:r>
      <w:r w:rsidR="00952F98">
        <w:rPr>
          <w:sz w:val="26"/>
          <w:szCs w:val="26"/>
        </w:rPr>
        <w:t xml:space="preserve">, attribuendo un giudizio </w:t>
      </w:r>
      <w:r w:rsidR="00045CFE">
        <w:rPr>
          <w:sz w:val="26"/>
          <w:szCs w:val="26"/>
        </w:rPr>
        <w:t>alto a</w:t>
      </w:r>
      <w:r w:rsidR="00092A15">
        <w:rPr>
          <w:sz w:val="26"/>
          <w:szCs w:val="26"/>
        </w:rPr>
        <w:t xml:space="preserve"> tutte le variabili, in particolare alla variabile ‘Design’. </w:t>
      </w:r>
    </w:p>
    <w:p w:rsidR="006D6D6A" w:rsidP="5F864504" w:rsidRDefault="006D6D6A" w14:paraId="0CD33BF6" w14:textId="77777777">
      <w:pPr>
        <w:jc w:val="both"/>
        <w:rPr>
          <w:sz w:val="26"/>
          <w:szCs w:val="26"/>
        </w:rPr>
      </w:pPr>
    </w:p>
    <w:p w:rsidR="00BD1C5E" w:rsidP="5F864504" w:rsidRDefault="00BD1C5E" w14:paraId="28B0E9B8" w14:textId="77777777">
      <w:pPr>
        <w:jc w:val="both"/>
        <w:rPr>
          <w:sz w:val="26"/>
          <w:szCs w:val="26"/>
        </w:rPr>
      </w:pPr>
    </w:p>
    <w:p w:rsidR="008F6509" w:rsidP="5F864504" w:rsidRDefault="008F6509" w14:paraId="689023E2" w14:textId="279EBBBF">
      <w:pPr>
        <w:jc w:val="both"/>
        <w:rPr>
          <w:sz w:val="26"/>
          <w:szCs w:val="26"/>
        </w:rPr>
      </w:pPr>
    </w:p>
    <w:p w:rsidRPr="003E18D3" w:rsidR="003D0DE4" w:rsidP="5F864504" w:rsidRDefault="003D0DE4" w14:paraId="16F5D2EA" w14:textId="77777777">
      <w:pPr>
        <w:jc w:val="both"/>
        <w:rPr>
          <w:sz w:val="26"/>
          <w:szCs w:val="26"/>
        </w:rPr>
      </w:pPr>
    </w:p>
    <w:p w:rsidR="001B2D4C" w:rsidP="5F864504" w:rsidRDefault="001B2D4C" w14:paraId="17F9BC0E" w14:textId="77777777">
      <w:pPr>
        <w:jc w:val="both"/>
        <w:rPr>
          <w:b/>
          <w:bCs/>
          <w:sz w:val="26"/>
          <w:szCs w:val="26"/>
        </w:rPr>
      </w:pPr>
    </w:p>
    <w:p w:rsidR="00BA1496" w:rsidP="5F864504" w:rsidRDefault="00BD1C5E" w14:paraId="50FAADBA" w14:textId="7D78A25D">
      <w:pPr>
        <w:jc w:val="both"/>
        <w:rPr>
          <w:b/>
          <w:bCs/>
          <w:sz w:val="26"/>
          <w:szCs w:val="26"/>
        </w:rPr>
      </w:pPr>
      <w:r w:rsidRPr="00BD1C5E">
        <w:rPr>
          <w:b/>
          <w:bCs/>
          <w:sz w:val="26"/>
          <w:szCs w:val="26"/>
        </w:rPr>
        <w:t>Valutazione Galaxy S24 Ultra</w:t>
      </w:r>
    </w:p>
    <w:p w:rsidRPr="00BD1C5E" w:rsidR="00BD1C5E" w:rsidP="5F864504" w:rsidRDefault="00BD1C5E" w14:paraId="28D8C8AE" w14:textId="77777777">
      <w:pPr>
        <w:jc w:val="both"/>
        <w:rPr>
          <w:sz w:val="26"/>
          <w:szCs w:val="26"/>
        </w:rPr>
      </w:pPr>
      <w:r w:rsidRPr="00BD1C5E">
        <w:rPr>
          <w:sz w:val="26"/>
          <w:szCs w:val="26"/>
        </w:rPr>
        <w:t xml:space="preserve">Il seguente grafico a dispersione è stato creato prendendo i giudizi defuzzificati delle 14 persone che hanno compilato il sondaggio e considerando come valore medio </w:t>
      </w:r>
    </w:p>
    <w:p w:rsidRPr="00327D36" w:rsidR="00327D36" w:rsidP="5F864504" w:rsidRDefault="00BD1C5E" w14:paraId="1A9A1F4E" w14:textId="0FAD4EF5">
      <w:pPr>
        <w:jc w:val="both"/>
        <w:rPr>
          <w:sz w:val="26"/>
          <w:szCs w:val="26"/>
        </w:rPr>
      </w:pPr>
      <w:r w:rsidRPr="00BD1C5E">
        <w:rPr>
          <w:sz w:val="26"/>
          <w:szCs w:val="26"/>
        </w:rPr>
        <w:t xml:space="preserve"> </w:t>
      </w:r>
      <m:oMath>
        <m:r>
          <w:rPr>
            <w:rFonts w:ascii="Cambria Math" w:hAnsi="Cambria Math"/>
            <w:sz w:val="26"/>
            <w:szCs w:val="26"/>
          </w:rPr>
          <m:t>μ</m:t>
        </m:r>
      </m:oMath>
      <w:r w:rsidRPr="00BD1C5E">
        <w:rPr>
          <w:sz w:val="26"/>
          <w:szCs w:val="26"/>
        </w:rPr>
        <w:t xml:space="preserve"> = </w:t>
      </w:r>
      <w:r w:rsidRPr="00BA1926" w:rsidR="00BA1926">
        <w:rPr>
          <w:sz w:val="26"/>
          <w:szCs w:val="26"/>
        </w:rPr>
        <w:t>5,819405</w:t>
      </w:r>
      <w:r w:rsidRPr="00BD1C5E">
        <w:rPr>
          <w:sz w:val="26"/>
          <w:szCs w:val="26"/>
        </w:rPr>
        <w:t xml:space="preserve">, varianza = </w:t>
      </w:r>
      <w:r w:rsidRPr="00114296" w:rsidR="00114296">
        <w:rPr>
          <w:sz w:val="26"/>
          <w:szCs w:val="26"/>
        </w:rPr>
        <w:t>6,860302</w:t>
      </w:r>
      <w:r w:rsidR="00327D36">
        <w:rPr>
          <w:sz w:val="26"/>
          <w:szCs w:val="26"/>
        </w:rPr>
        <w:t xml:space="preserve">  </w:t>
      </w:r>
      <w:r w:rsidRPr="00BD1C5E">
        <w:rPr>
          <w:sz w:val="26"/>
          <w:szCs w:val="26"/>
        </w:rPr>
        <w:t xml:space="preserve">e coefficiente di variazione pari al </w:t>
      </w:r>
      <w:r w:rsidRPr="00327D36" w:rsidR="00327D36">
        <w:rPr>
          <w:sz w:val="26"/>
          <w:szCs w:val="26"/>
        </w:rPr>
        <w:t>45,0%</w:t>
      </w:r>
      <w:r w:rsidR="00327D36">
        <w:rPr>
          <w:sz w:val="26"/>
          <w:szCs w:val="26"/>
        </w:rPr>
        <w:t>.</w:t>
      </w:r>
    </w:p>
    <w:p w:rsidRPr="00BD1C5E" w:rsidR="00BD1C5E" w:rsidP="5F864504" w:rsidRDefault="00BD1C5E" w14:paraId="1F977B81" w14:textId="630292F4">
      <w:pPr>
        <w:jc w:val="both"/>
        <w:rPr>
          <w:sz w:val="26"/>
          <w:szCs w:val="26"/>
        </w:rPr>
      </w:pPr>
    </w:p>
    <w:p w:rsidRPr="00BD1C5E" w:rsidR="00BD1C5E" w:rsidP="002B5197" w:rsidRDefault="001F4194" w14:paraId="31C2143F" w14:textId="5563F778">
      <w:pPr>
        <w:jc w:val="center"/>
        <w:rPr>
          <w:sz w:val="26"/>
          <w:szCs w:val="26"/>
        </w:rPr>
      </w:pPr>
      <w:r>
        <w:rPr>
          <w:noProof/>
          <w:sz w:val="26"/>
          <w:szCs w:val="26"/>
        </w:rPr>
        <w:lastRenderedPageBreak/>
        <w:drawing>
          <wp:inline distT="0" distB="0" distL="0" distR="0" wp14:anchorId="67AC087D" wp14:editId="72B734F7">
            <wp:extent cx="5303520" cy="3005195"/>
            <wp:effectExtent l="0" t="0" r="0" b="5080"/>
            <wp:docPr id="5341727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1519" cy="3009728"/>
                    </a:xfrm>
                    <a:prstGeom prst="rect">
                      <a:avLst/>
                    </a:prstGeom>
                    <a:noFill/>
                  </pic:spPr>
                </pic:pic>
              </a:graphicData>
            </a:graphic>
          </wp:inline>
        </w:drawing>
      </w:r>
    </w:p>
    <w:p w:rsidR="007E0DEC" w:rsidP="007E0DEC" w:rsidRDefault="007E0DEC" w14:paraId="416C3D95" w14:textId="77777777">
      <w:pPr>
        <w:spacing w:after="0"/>
        <w:rPr>
          <w:sz w:val="26"/>
          <w:szCs w:val="26"/>
        </w:rPr>
      </w:pPr>
    </w:p>
    <w:p w:rsidR="00BA1496" w:rsidP="5F864504" w:rsidRDefault="00552BC8" w14:paraId="3C534A0D" w14:textId="618188DC">
      <w:pPr>
        <w:spacing w:after="0"/>
        <w:jc w:val="both"/>
        <w:rPr>
          <w:sz w:val="26"/>
          <w:szCs w:val="26"/>
        </w:rPr>
      </w:pPr>
      <w:r>
        <w:rPr>
          <w:sz w:val="26"/>
          <w:szCs w:val="26"/>
        </w:rPr>
        <w:t xml:space="preserve">Osservando il grafico </w:t>
      </w:r>
      <w:r w:rsidR="00077572">
        <w:rPr>
          <w:sz w:val="26"/>
          <w:szCs w:val="26"/>
        </w:rPr>
        <w:t>si</w:t>
      </w:r>
      <w:r w:rsidR="00EA7F63">
        <w:rPr>
          <w:sz w:val="26"/>
          <w:szCs w:val="26"/>
        </w:rPr>
        <w:t xml:space="preserve"> </w:t>
      </w:r>
      <w:r>
        <w:rPr>
          <w:sz w:val="26"/>
          <w:szCs w:val="26"/>
        </w:rPr>
        <w:t>evidenzia un’ampia dispersione dei giudizi espress</w:t>
      </w:r>
      <w:r w:rsidR="00077572">
        <w:rPr>
          <w:sz w:val="26"/>
          <w:szCs w:val="26"/>
        </w:rPr>
        <w:t xml:space="preserve">i dai partecipanti. La media complessiva dei punteggi è pari a 5.82, un valore </w:t>
      </w:r>
      <w:r w:rsidR="005E0457">
        <w:rPr>
          <w:sz w:val="26"/>
          <w:szCs w:val="26"/>
        </w:rPr>
        <w:t xml:space="preserve">che si colloca su una posizione neutrale nella scala di valutazione. </w:t>
      </w:r>
    </w:p>
    <w:p w:rsidR="005E0457" w:rsidP="5F864504" w:rsidRDefault="00E5700F" w14:paraId="6186C89D" w14:textId="20CA28F9">
      <w:pPr>
        <w:spacing w:after="0"/>
        <w:jc w:val="both"/>
        <w:rPr>
          <w:sz w:val="26"/>
          <w:szCs w:val="26"/>
        </w:rPr>
      </w:pPr>
      <w:r>
        <w:rPr>
          <w:sz w:val="26"/>
          <w:szCs w:val="26"/>
        </w:rPr>
        <w:t xml:space="preserve">Il coefficiente di variazione </w:t>
      </w:r>
      <w:r w:rsidR="00830AD4">
        <w:rPr>
          <w:sz w:val="26"/>
          <w:szCs w:val="26"/>
        </w:rPr>
        <w:t xml:space="preserve">elevato </w:t>
      </w:r>
      <w:r>
        <w:rPr>
          <w:sz w:val="26"/>
          <w:szCs w:val="26"/>
        </w:rPr>
        <w:t xml:space="preserve">e la varianza </w:t>
      </w:r>
      <w:r w:rsidR="00444157">
        <w:rPr>
          <w:sz w:val="26"/>
          <w:szCs w:val="26"/>
        </w:rPr>
        <w:t>evidenziano una forte variabilità tra i giudizi</w:t>
      </w:r>
      <w:r w:rsidR="007F6F02">
        <w:rPr>
          <w:sz w:val="26"/>
          <w:szCs w:val="26"/>
        </w:rPr>
        <w:t xml:space="preserve">, suggerendo che le opinioni dei partecipanti </w:t>
      </w:r>
      <w:r w:rsidR="001005FE">
        <w:rPr>
          <w:sz w:val="26"/>
          <w:szCs w:val="26"/>
        </w:rPr>
        <w:t>sono estremamente eterogenee</w:t>
      </w:r>
      <w:r w:rsidR="00F41C77">
        <w:rPr>
          <w:sz w:val="26"/>
          <w:szCs w:val="26"/>
        </w:rPr>
        <w:t xml:space="preserve"> con valutazioni che spaziano da molto basse a molto alte. </w:t>
      </w:r>
    </w:p>
    <w:p w:rsidR="00F41C77" w:rsidP="5F864504" w:rsidRDefault="004657F4" w14:paraId="441407B0" w14:textId="698F2A56">
      <w:pPr>
        <w:spacing w:after="0"/>
        <w:jc w:val="both"/>
        <w:rPr>
          <w:sz w:val="26"/>
          <w:szCs w:val="26"/>
        </w:rPr>
      </w:pPr>
      <w:r>
        <w:rPr>
          <w:sz w:val="26"/>
          <w:szCs w:val="26"/>
        </w:rPr>
        <w:t>Il valore che si discosta in negativo in maniera più significativa dalla media corrisponde</w:t>
      </w:r>
      <w:r w:rsidR="00EC79EB">
        <w:rPr>
          <w:sz w:val="26"/>
          <w:szCs w:val="26"/>
        </w:rPr>
        <w:t xml:space="preserve"> all’intervistato numero 1. Quest’ultimo ha dato una valutazione globale pari a 1.</w:t>
      </w:r>
      <w:r w:rsidR="00562031">
        <w:rPr>
          <w:sz w:val="26"/>
          <w:szCs w:val="26"/>
        </w:rPr>
        <w:t>056616</w:t>
      </w:r>
      <w:r w:rsidR="00C15490">
        <w:rPr>
          <w:sz w:val="26"/>
          <w:szCs w:val="26"/>
        </w:rPr>
        <w:t xml:space="preserve">, </w:t>
      </w:r>
      <w:r w:rsidR="00FF32F8">
        <w:rPr>
          <w:sz w:val="26"/>
          <w:szCs w:val="26"/>
        </w:rPr>
        <w:t>assegnando un giudizio negativo a tutte le variabili</w:t>
      </w:r>
      <w:r w:rsidR="00F26A2C">
        <w:rPr>
          <w:sz w:val="26"/>
          <w:szCs w:val="26"/>
        </w:rPr>
        <w:t xml:space="preserve">, in particolar modo </w:t>
      </w:r>
      <w:r w:rsidR="00CE5308">
        <w:rPr>
          <w:sz w:val="26"/>
          <w:szCs w:val="26"/>
        </w:rPr>
        <w:t xml:space="preserve">alla variabile ‘Design’. </w:t>
      </w:r>
    </w:p>
    <w:p w:rsidR="00EF01B7" w:rsidP="5F864504" w:rsidRDefault="00EF01B7" w14:paraId="790008A4" w14:textId="66B10F55">
      <w:pPr>
        <w:spacing w:after="0"/>
        <w:jc w:val="both"/>
        <w:rPr>
          <w:sz w:val="26"/>
          <w:szCs w:val="26"/>
        </w:rPr>
      </w:pPr>
      <w:r>
        <w:rPr>
          <w:sz w:val="26"/>
          <w:szCs w:val="26"/>
        </w:rPr>
        <w:t xml:space="preserve">Il valore che si discosta in positivo in maniera significativa dalla media corrisponde all’intervistato numero </w:t>
      </w:r>
      <w:r w:rsidR="006C60E3">
        <w:rPr>
          <w:sz w:val="26"/>
          <w:szCs w:val="26"/>
        </w:rPr>
        <w:t>5</w:t>
      </w:r>
      <w:r w:rsidR="006E2156">
        <w:rPr>
          <w:sz w:val="26"/>
          <w:szCs w:val="26"/>
        </w:rPr>
        <w:t xml:space="preserve">, il quale ha dato una valutazione globale pari a 8.742096. </w:t>
      </w:r>
    </w:p>
    <w:p w:rsidR="006E2156" w:rsidP="5F864504" w:rsidRDefault="006E2156" w14:paraId="4F4D4A46" w14:textId="6F677B67">
      <w:pPr>
        <w:spacing w:after="0"/>
        <w:jc w:val="both"/>
        <w:rPr>
          <w:sz w:val="26"/>
          <w:szCs w:val="26"/>
        </w:rPr>
      </w:pPr>
      <w:r>
        <w:rPr>
          <w:sz w:val="26"/>
          <w:szCs w:val="26"/>
        </w:rPr>
        <w:t xml:space="preserve">Questa valutazione </w:t>
      </w:r>
      <w:r w:rsidR="008660BA">
        <w:rPr>
          <w:sz w:val="26"/>
          <w:szCs w:val="26"/>
        </w:rPr>
        <w:t xml:space="preserve">è dovuta </w:t>
      </w:r>
      <w:r w:rsidR="007E0DEC">
        <w:rPr>
          <w:sz w:val="26"/>
          <w:szCs w:val="26"/>
        </w:rPr>
        <w:t xml:space="preserve">all’aver attribuito un giudizio positivo alla variabile ‘Design’, a cui il cluster dà maggior peso. </w:t>
      </w:r>
    </w:p>
    <w:p w:rsidRPr="00552BC8" w:rsidR="007E0DEC" w:rsidP="003D2FA2" w:rsidRDefault="007E0DEC" w14:paraId="4E6C3DD1" w14:textId="77777777">
      <w:pPr>
        <w:rPr>
          <w:sz w:val="26"/>
          <w:szCs w:val="26"/>
        </w:rPr>
      </w:pPr>
    </w:p>
    <w:p w:rsidR="00BA1496" w:rsidP="003D2FA2" w:rsidRDefault="00BA1496" w14:paraId="3397F310" w14:textId="77777777">
      <w:pPr>
        <w:rPr>
          <w:b/>
          <w:bCs/>
          <w:sz w:val="26"/>
          <w:szCs w:val="26"/>
        </w:rPr>
      </w:pPr>
    </w:p>
    <w:p w:rsidR="00BA1496" w:rsidP="003D2FA2" w:rsidRDefault="00BA1496" w14:paraId="2E4EC268" w14:textId="77777777">
      <w:pPr>
        <w:rPr>
          <w:b/>
          <w:bCs/>
          <w:sz w:val="26"/>
          <w:szCs w:val="26"/>
        </w:rPr>
      </w:pPr>
    </w:p>
    <w:p w:rsidR="00E171C4" w:rsidP="00126780" w:rsidRDefault="00E171C4" w14:paraId="12AF5A8B" w14:textId="77777777">
      <w:pPr>
        <w:rPr>
          <w:b/>
          <w:bCs/>
          <w:sz w:val="26"/>
          <w:szCs w:val="26"/>
        </w:rPr>
      </w:pPr>
    </w:p>
    <w:p w:rsidRPr="00126780" w:rsidR="00126780" w:rsidP="5F864504" w:rsidRDefault="00126780" w14:paraId="1B9D738C" w14:textId="1257AEC1">
      <w:pPr>
        <w:jc w:val="both"/>
        <w:rPr>
          <w:b/>
          <w:bCs/>
          <w:sz w:val="26"/>
          <w:szCs w:val="26"/>
        </w:rPr>
      </w:pPr>
      <w:r w:rsidRPr="00126780">
        <w:rPr>
          <w:b/>
          <w:bCs/>
          <w:sz w:val="26"/>
          <w:szCs w:val="26"/>
        </w:rPr>
        <w:t>Valutazione Xiaomi 14T Pro</w:t>
      </w:r>
    </w:p>
    <w:p w:rsidRPr="00126780" w:rsidR="00126780" w:rsidP="5F864504" w:rsidRDefault="00126780" w14:paraId="02668E11" w14:textId="41360D6B">
      <w:pPr>
        <w:jc w:val="both"/>
        <w:rPr>
          <w:sz w:val="26"/>
          <w:szCs w:val="26"/>
        </w:rPr>
      </w:pPr>
      <w:r w:rsidRPr="00126780">
        <w:rPr>
          <w:sz w:val="26"/>
          <w:szCs w:val="26"/>
        </w:rPr>
        <w:t xml:space="preserve">Il seguente grafico a dispersione è stato creato prendendo i giudizi defuzzificati delle </w:t>
      </w:r>
      <w:r>
        <w:rPr>
          <w:sz w:val="26"/>
          <w:szCs w:val="26"/>
        </w:rPr>
        <w:t xml:space="preserve">14 </w:t>
      </w:r>
      <w:r w:rsidRPr="00126780">
        <w:rPr>
          <w:sz w:val="26"/>
          <w:szCs w:val="26"/>
        </w:rPr>
        <w:t xml:space="preserve">persone che hanno compilato il sondaggio e considerando come valore medio </w:t>
      </w:r>
    </w:p>
    <w:p w:rsidRPr="00F63EB5" w:rsidR="00BA1496" w:rsidP="5F864504" w:rsidRDefault="00126780" w14:paraId="27528AEA" w14:textId="42DDA6BD">
      <w:pPr>
        <w:jc w:val="both"/>
        <w:rPr>
          <w:sz w:val="26"/>
          <w:szCs w:val="26"/>
        </w:rPr>
      </w:pPr>
      <w:r w:rsidRPr="00126780">
        <w:rPr>
          <w:sz w:val="26"/>
          <w:szCs w:val="26"/>
        </w:rPr>
        <w:t xml:space="preserve"> </w:t>
      </w:r>
      <m:oMath>
        <m:r>
          <w:rPr>
            <w:rFonts w:ascii="Cambria Math" w:hAnsi="Cambria Math"/>
            <w:sz w:val="26"/>
            <w:szCs w:val="26"/>
          </w:rPr>
          <m:t>μ</m:t>
        </m:r>
      </m:oMath>
      <w:r w:rsidRPr="00126780">
        <w:rPr>
          <w:sz w:val="26"/>
          <w:szCs w:val="26"/>
        </w:rPr>
        <w:t xml:space="preserve"> = </w:t>
      </w:r>
      <w:r w:rsidRPr="002F7302" w:rsidR="002F7302">
        <w:rPr>
          <w:sz w:val="26"/>
          <w:szCs w:val="26"/>
        </w:rPr>
        <w:t>5,654282</w:t>
      </w:r>
      <w:r w:rsidRPr="00126780">
        <w:rPr>
          <w:sz w:val="26"/>
          <w:szCs w:val="26"/>
        </w:rPr>
        <w:t xml:space="preserve">, varianza = </w:t>
      </w:r>
      <w:r w:rsidRPr="00DF4CB1" w:rsidR="00DF4CB1">
        <w:rPr>
          <w:sz w:val="26"/>
          <w:szCs w:val="26"/>
        </w:rPr>
        <w:t>6,879843</w:t>
      </w:r>
      <w:r w:rsidR="00F63EB5">
        <w:rPr>
          <w:sz w:val="26"/>
          <w:szCs w:val="26"/>
        </w:rPr>
        <w:t xml:space="preserve"> </w:t>
      </w:r>
      <w:r w:rsidRPr="00126780">
        <w:rPr>
          <w:sz w:val="26"/>
          <w:szCs w:val="26"/>
        </w:rPr>
        <w:t xml:space="preserve">e coefficiente di variazione pari al </w:t>
      </w:r>
      <w:r w:rsidRPr="00F63EB5" w:rsidR="00F63EB5">
        <w:rPr>
          <w:sz w:val="26"/>
          <w:szCs w:val="26"/>
        </w:rPr>
        <w:t>46,4%</w:t>
      </w:r>
      <w:r w:rsidR="00317B16">
        <w:rPr>
          <w:sz w:val="26"/>
          <w:szCs w:val="26"/>
        </w:rPr>
        <w:t>.</w:t>
      </w:r>
    </w:p>
    <w:p w:rsidR="00BA1496" w:rsidP="002B5197" w:rsidRDefault="00126780" w14:paraId="5BA32DCA" w14:textId="4AB53B82">
      <w:pPr>
        <w:jc w:val="center"/>
        <w:rPr>
          <w:b/>
          <w:bCs/>
          <w:sz w:val="26"/>
          <w:szCs w:val="26"/>
        </w:rPr>
      </w:pPr>
      <w:r>
        <w:rPr>
          <w:b/>
          <w:bCs/>
          <w:noProof/>
          <w:sz w:val="26"/>
          <w:szCs w:val="26"/>
        </w:rPr>
        <w:lastRenderedPageBreak/>
        <w:drawing>
          <wp:inline distT="0" distB="0" distL="0" distR="0" wp14:anchorId="363D43A2" wp14:editId="03D5B29D">
            <wp:extent cx="5539740" cy="3172452"/>
            <wp:effectExtent l="0" t="0" r="3810" b="9525"/>
            <wp:docPr id="106755686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45809" cy="3175928"/>
                    </a:xfrm>
                    <a:prstGeom prst="rect">
                      <a:avLst/>
                    </a:prstGeom>
                    <a:noFill/>
                  </pic:spPr>
                </pic:pic>
              </a:graphicData>
            </a:graphic>
          </wp:inline>
        </w:drawing>
      </w:r>
    </w:p>
    <w:p w:rsidR="00BA1496" w:rsidP="003D2FA2" w:rsidRDefault="00BA1496" w14:paraId="6273E90E" w14:textId="77777777">
      <w:pPr>
        <w:rPr>
          <w:b/>
          <w:bCs/>
          <w:sz w:val="26"/>
          <w:szCs w:val="26"/>
        </w:rPr>
      </w:pPr>
    </w:p>
    <w:p w:rsidRPr="00FA5120" w:rsidR="00FA5120" w:rsidP="5F864504" w:rsidRDefault="00FA5120" w14:paraId="3250592F" w14:textId="77777777">
      <w:pPr>
        <w:spacing w:after="0"/>
        <w:jc w:val="both"/>
        <w:rPr>
          <w:sz w:val="26"/>
          <w:szCs w:val="26"/>
        </w:rPr>
      </w:pPr>
      <w:r w:rsidRPr="00FA5120">
        <w:rPr>
          <w:sz w:val="26"/>
          <w:szCs w:val="26"/>
        </w:rPr>
        <w:t xml:space="preserve">La valutazione relativa al Xiaomi 14T Pro mostra una certa eterogeneità nei giudizi espressi dai partecipanti, come si evince dal grafico a dispersione. </w:t>
      </w:r>
    </w:p>
    <w:p w:rsidR="00FA5120" w:rsidP="5F864504" w:rsidRDefault="00FA5120" w14:paraId="20F1893B" w14:textId="77777777">
      <w:pPr>
        <w:spacing w:after="0"/>
        <w:jc w:val="both"/>
        <w:rPr>
          <w:sz w:val="26"/>
          <w:szCs w:val="26"/>
        </w:rPr>
      </w:pPr>
      <w:r w:rsidRPr="00FA5120">
        <w:rPr>
          <w:sz w:val="26"/>
          <w:szCs w:val="26"/>
        </w:rPr>
        <w:t xml:space="preserve">La media complessiva indica una percezione generalmente neutrale del dispositivo, senza una predominanza di opinioni estremamente positive o negative. </w:t>
      </w:r>
    </w:p>
    <w:p w:rsidR="00BA1496" w:rsidP="5F864504" w:rsidRDefault="00FA5120" w14:paraId="5E9410A3" w14:textId="767FD3E9">
      <w:pPr>
        <w:spacing w:after="0"/>
        <w:jc w:val="both"/>
        <w:rPr>
          <w:sz w:val="26"/>
          <w:szCs w:val="26"/>
        </w:rPr>
      </w:pPr>
      <w:r w:rsidRPr="00FA5120">
        <w:rPr>
          <w:sz w:val="26"/>
          <w:szCs w:val="26"/>
        </w:rPr>
        <w:t>Tuttavia, la varianza di 6,88 e il coefficiente di variazione del 46,4% evidenziano una significativa dispersione dei dati, segnalando differenze marcate tra le valutazioni.</w:t>
      </w:r>
    </w:p>
    <w:p w:rsidR="006B0800" w:rsidP="5F864504" w:rsidRDefault="006D2885" w14:paraId="0D9ACAF7" w14:textId="30792679">
      <w:pPr>
        <w:spacing w:after="0"/>
        <w:jc w:val="both"/>
        <w:rPr>
          <w:sz w:val="26"/>
          <w:szCs w:val="26"/>
        </w:rPr>
      </w:pPr>
      <w:r>
        <w:rPr>
          <w:sz w:val="26"/>
          <w:szCs w:val="26"/>
        </w:rPr>
        <w:t xml:space="preserve">Il valore che si discosta </w:t>
      </w:r>
      <w:r w:rsidR="009B70F3">
        <w:rPr>
          <w:sz w:val="26"/>
          <w:szCs w:val="26"/>
        </w:rPr>
        <w:t xml:space="preserve">in negativo in maniera significativa dalla media corrisponde </w:t>
      </w:r>
      <w:r w:rsidR="002273F6">
        <w:rPr>
          <w:sz w:val="26"/>
          <w:szCs w:val="26"/>
        </w:rPr>
        <w:t>all’intervistato numero 1</w:t>
      </w:r>
      <w:r w:rsidR="00A075F2">
        <w:rPr>
          <w:sz w:val="26"/>
          <w:szCs w:val="26"/>
        </w:rPr>
        <w:t>. Egli ha dato una valutazione globale pari a 1.001</w:t>
      </w:r>
      <w:r w:rsidR="00BA2894">
        <w:rPr>
          <w:sz w:val="26"/>
          <w:szCs w:val="26"/>
        </w:rPr>
        <w:t xml:space="preserve">, attribuendo un giudizio </w:t>
      </w:r>
      <w:r w:rsidR="0002744F">
        <w:rPr>
          <w:sz w:val="26"/>
          <w:szCs w:val="26"/>
        </w:rPr>
        <w:t>estremamente negativo a tutte le variabili</w:t>
      </w:r>
      <w:r w:rsidR="00D348F2">
        <w:rPr>
          <w:sz w:val="26"/>
          <w:szCs w:val="26"/>
        </w:rPr>
        <w:t>.</w:t>
      </w:r>
    </w:p>
    <w:p w:rsidR="004B055E" w:rsidP="5F864504" w:rsidRDefault="00DD3709" w14:paraId="30887F59" w14:textId="77777777">
      <w:pPr>
        <w:spacing w:after="0"/>
        <w:jc w:val="both"/>
        <w:rPr>
          <w:sz w:val="26"/>
          <w:szCs w:val="26"/>
        </w:rPr>
      </w:pPr>
      <w:r>
        <w:rPr>
          <w:sz w:val="26"/>
          <w:szCs w:val="26"/>
        </w:rPr>
        <w:t>Il valore che si discosta in positivo in maniera significativa dalla media corrisponde all’intervistato numero 5</w:t>
      </w:r>
      <w:r w:rsidR="009D6DA9">
        <w:rPr>
          <w:sz w:val="26"/>
          <w:szCs w:val="26"/>
        </w:rPr>
        <w:t>. Quest’ultimo ha dato una valutazione globale pari a 8.</w:t>
      </w:r>
      <w:r w:rsidR="009A0E6C">
        <w:rPr>
          <w:sz w:val="26"/>
          <w:szCs w:val="26"/>
        </w:rPr>
        <w:t>654144</w:t>
      </w:r>
      <w:r w:rsidR="00712A54">
        <w:rPr>
          <w:sz w:val="26"/>
          <w:szCs w:val="26"/>
        </w:rPr>
        <w:t>.</w:t>
      </w:r>
    </w:p>
    <w:p w:rsidR="00682DBA" w:rsidP="5F864504" w:rsidRDefault="004B055E" w14:paraId="1EA1DA8C" w14:textId="77777777">
      <w:pPr>
        <w:spacing w:after="0"/>
        <w:jc w:val="both"/>
        <w:rPr>
          <w:sz w:val="26"/>
          <w:szCs w:val="26"/>
        </w:rPr>
      </w:pPr>
      <w:r>
        <w:rPr>
          <w:sz w:val="26"/>
          <w:szCs w:val="26"/>
        </w:rPr>
        <w:t xml:space="preserve">Tale valutazione è influenzata dall’aver assegnato un giudizio positivo alla variabile ‘Design’, alla quale il cluster </w:t>
      </w:r>
      <w:r w:rsidR="00682DBA">
        <w:rPr>
          <w:sz w:val="26"/>
          <w:szCs w:val="26"/>
        </w:rPr>
        <w:t xml:space="preserve">attribuisce un peso maggiore. </w:t>
      </w:r>
    </w:p>
    <w:p w:rsidRPr="00FA5120" w:rsidR="00DD3709" w:rsidP="5F864504" w:rsidRDefault="00DD3709" w14:paraId="567295C5" w14:textId="759CE248">
      <w:pPr>
        <w:spacing w:after="0"/>
        <w:jc w:val="both"/>
        <w:rPr>
          <w:sz w:val="26"/>
          <w:szCs w:val="26"/>
        </w:rPr>
      </w:pPr>
      <w:r>
        <w:rPr>
          <w:sz w:val="26"/>
          <w:szCs w:val="26"/>
        </w:rPr>
        <w:t xml:space="preserve"> </w:t>
      </w:r>
    </w:p>
    <w:p w:rsidR="00BA1496" w:rsidP="5F864504" w:rsidRDefault="00BA1496" w14:paraId="0744AB70" w14:textId="77777777">
      <w:pPr>
        <w:jc w:val="both"/>
        <w:rPr>
          <w:b/>
          <w:bCs/>
          <w:sz w:val="26"/>
          <w:szCs w:val="26"/>
        </w:rPr>
      </w:pPr>
    </w:p>
    <w:p w:rsidR="001F4AC2" w:rsidP="5F864504" w:rsidRDefault="001F4AC2" w14:paraId="1E8EC447" w14:textId="0888ACDB">
      <w:pPr>
        <w:jc w:val="both"/>
        <w:rPr>
          <w:b/>
          <w:bCs/>
          <w:sz w:val="30"/>
          <w:szCs w:val="30"/>
        </w:rPr>
      </w:pPr>
    </w:p>
    <w:p w:rsidRPr="00E171C4" w:rsidR="00682DBA" w:rsidP="00317B16" w:rsidRDefault="00E171C4" w14:paraId="2724956F" w14:textId="3AA31CA5">
      <w:pPr>
        <w:jc w:val="center"/>
        <w:rPr>
          <w:b/>
          <w:bCs/>
          <w:sz w:val="30"/>
          <w:szCs w:val="30"/>
        </w:rPr>
      </w:pPr>
      <w:r w:rsidRPr="00E171C4">
        <w:rPr>
          <w:b/>
          <w:bCs/>
          <w:sz w:val="30"/>
          <w:szCs w:val="30"/>
        </w:rPr>
        <w:t>Cluster 3</w:t>
      </w:r>
    </w:p>
    <w:p w:rsidRPr="00D531E1" w:rsidR="00D531E1" w:rsidP="5F864504" w:rsidRDefault="00D531E1" w14:paraId="29C552DF" w14:textId="77777777">
      <w:pPr>
        <w:jc w:val="both"/>
        <w:rPr>
          <w:b/>
          <w:bCs/>
          <w:sz w:val="26"/>
          <w:szCs w:val="26"/>
        </w:rPr>
      </w:pPr>
      <w:r w:rsidRPr="00D531E1">
        <w:rPr>
          <w:b/>
          <w:bCs/>
          <w:sz w:val="26"/>
          <w:szCs w:val="26"/>
        </w:rPr>
        <w:t xml:space="preserve">Valutazione iPhone 16 Pro:  </w:t>
      </w:r>
    </w:p>
    <w:p w:rsidRPr="00D531E1" w:rsidR="00D531E1" w:rsidP="5F864504" w:rsidRDefault="00D531E1" w14:paraId="120900FE" w14:textId="45081A00">
      <w:pPr>
        <w:jc w:val="both"/>
        <w:rPr>
          <w:sz w:val="26"/>
          <w:szCs w:val="26"/>
        </w:rPr>
      </w:pPr>
      <w:r w:rsidRPr="00D531E1">
        <w:rPr>
          <w:sz w:val="26"/>
          <w:szCs w:val="26"/>
        </w:rPr>
        <w:t xml:space="preserve">Il seguente grafico a dispersione è stato creato prendendo i giudizi defuzzificati delle </w:t>
      </w:r>
      <w:r w:rsidR="000C78AD">
        <w:rPr>
          <w:sz w:val="26"/>
          <w:szCs w:val="26"/>
        </w:rPr>
        <w:t xml:space="preserve">16 </w:t>
      </w:r>
      <w:r w:rsidRPr="00D531E1">
        <w:rPr>
          <w:sz w:val="26"/>
          <w:szCs w:val="26"/>
        </w:rPr>
        <w:t xml:space="preserve">persone che hanno compilato il sondaggio e considerando come valore medio </w:t>
      </w:r>
    </w:p>
    <w:p w:rsidRPr="008E3F7E" w:rsidR="008E3F7E" w:rsidP="5F864504" w:rsidRDefault="00D531E1" w14:paraId="708CBE04" w14:textId="75916FE3">
      <w:pPr>
        <w:jc w:val="both"/>
        <w:rPr>
          <w:sz w:val="26"/>
          <w:szCs w:val="26"/>
        </w:rPr>
      </w:pPr>
      <w:r w:rsidRPr="00D531E1">
        <w:rPr>
          <w:sz w:val="26"/>
          <w:szCs w:val="26"/>
        </w:rPr>
        <w:t xml:space="preserve"> </w:t>
      </w:r>
      <m:oMath>
        <m:r>
          <w:rPr>
            <w:rFonts w:ascii="Cambria Math" w:hAnsi="Cambria Math"/>
            <w:sz w:val="26"/>
            <w:szCs w:val="26"/>
          </w:rPr>
          <m:t>μ</m:t>
        </m:r>
      </m:oMath>
      <w:r w:rsidRPr="00D531E1">
        <w:rPr>
          <w:sz w:val="26"/>
          <w:szCs w:val="26"/>
        </w:rPr>
        <w:t xml:space="preserve"> = </w:t>
      </w:r>
      <w:r w:rsidRPr="009A77C9" w:rsidR="009A77C9">
        <w:rPr>
          <w:sz w:val="26"/>
          <w:szCs w:val="26"/>
        </w:rPr>
        <w:t>6,447965</w:t>
      </w:r>
      <w:r w:rsidR="008E3F7E">
        <w:rPr>
          <w:sz w:val="26"/>
          <w:szCs w:val="26"/>
        </w:rPr>
        <w:t xml:space="preserve">, </w:t>
      </w:r>
      <w:r w:rsidRPr="00D531E1">
        <w:rPr>
          <w:sz w:val="26"/>
          <w:szCs w:val="26"/>
        </w:rPr>
        <w:t xml:space="preserve">varianza = </w:t>
      </w:r>
      <w:r w:rsidRPr="000250E2" w:rsidR="000250E2">
        <w:rPr>
          <w:sz w:val="26"/>
          <w:szCs w:val="26"/>
        </w:rPr>
        <w:t>4,131786</w:t>
      </w:r>
      <w:r w:rsidR="008E3F7E">
        <w:rPr>
          <w:sz w:val="26"/>
          <w:szCs w:val="26"/>
        </w:rPr>
        <w:t xml:space="preserve"> </w:t>
      </w:r>
      <w:r w:rsidRPr="00D531E1">
        <w:rPr>
          <w:sz w:val="26"/>
          <w:szCs w:val="26"/>
        </w:rPr>
        <w:t xml:space="preserve">e coefficiente di variazione pari al </w:t>
      </w:r>
      <w:r w:rsidRPr="008E3F7E" w:rsidR="008E3F7E">
        <w:rPr>
          <w:sz w:val="26"/>
          <w:szCs w:val="26"/>
        </w:rPr>
        <w:t>31,5%</w:t>
      </w:r>
      <w:r w:rsidRPr="008E3F7E" w:rsidR="6FDA764A">
        <w:rPr>
          <w:sz w:val="26"/>
          <w:szCs w:val="26"/>
        </w:rPr>
        <w:t>.</w:t>
      </w:r>
    </w:p>
    <w:p w:rsidR="00D531E1" w:rsidP="002B5197" w:rsidRDefault="004E29B9" w14:paraId="7E77CACA" w14:textId="04586205">
      <w:pPr>
        <w:jc w:val="center"/>
        <w:rPr>
          <w:sz w:val="26"/>
          <w:szCs w:val="26"/>
        </w:rPr>
      </w:pPr>
      <w:r>
        <w:rPr>
          <w:noProof/>
          <w:sz w:val="26"/>
          <w:szCs w:val="26"/>
        </w:rPr>
        <w:lastRenderedPageBreak/>
        <w:drawing>
          <wp:inline distT="0" distB="0" distL="0" distR="0" wp14:anchorId="3C9DE850" wp14:editId="1FC5751D">
            <wp:extent cx="5486400" cy="3002416"/>
            <wp:effectExtent l="0" t="0" r="0" b="7620"/>
            <wp:docPr id="14784530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5086" cy="3007169"/>
                    </a:xfrm>
                    <a:prstGeom prst="rect">
                      <a:avLst/>
                    </a:prstGeom>
                    <a:noFill/>
                  </pic:spPr>
                </pic:pic>
              </a:graphicData>
            </a:graphic>
          </wp:inline>
        </w:drawing>
      </w:r>
    </w:p>
    <w:p w:rsidR="004E29B9" w:rsidP="5F864504" w:rsidRDefault="007C18AA" w14:paraId="7D453430" w14:textId="2B401488">
      <w:pPr>
        <w:jc w:val="both"/>
        <w:rPr>
          <w:sz w:val="26"/>
          <w:szCs w:val="26"/>
        </w:rPr>
      </w:pPr>
      <w:r>
        <w:rPr>
          <w:sz w:val="26"/>
          <w:szCs w:val="26"/>
        </w:rPr>
        <w:t xml:space="preserve">Osservando il grafico si nota chiaramente una notevole dispersione dei giudizi. </w:t>
      </w:r>
      <w:r w:rsidR="00B73330">
        <w:rPr>
          <w:sz w:val="26"/>
          <w:szCs w:val="26"/>
        </w:rPr>
        <w:t xml:space="preserve">Alcuni partecipanti hanno espresso </w:t>
      </w:r>
      <w:r w:rsidR="00567F00">
        <w:rPr>
          <w:sz w:val="26"/>
          <w:szCs w:val="26"/>
        </w:rPr>
        <w:t xml:space="preserve">opinioni nettamente più basse o più alte rispetto alla media. </w:t>
      </w:r>
    </w:p>
    <w:p w:rsidR="009B7DEB" w:rsidP="5F864504" w:rsidRDefault="00714E2A" w14:paraId="380B4C4D" w14:textId="65EDCE43">
      <w:pPr>
        <w:jc w:val="both"/>
        <w:rPr>
          <w:sz w:val="26"/>
          <w:szCs w:val="26"/>
        </w:rPr>
      </w:pPr>
      <w:r>
        <w:rPr>
          <w:sz w:val="26"/>
          <w:szCs w:val="26"/>
        </w:rPr>
        <w:t xml:space="preserve">Il coefficiente di variazione, pari al 31.5%, conferma ulteriormente che c’è una significativa variazione </w:t>
      </w:r>
      <w:r w:rsidR="00095A15">
        <w:rPr>
          <w:sz w:val="26"/>
          <w:szCs w:val="26"/>
        </w:rPr>
        <w:t xml:space="preserve">rispetto alla media. </w:t>
      </w:r>
    </w:p>
    <w:p w:rsidR="00BF332D" w:rsidP="5F864504" w:rsidRDefault="00BF332D" w14:paraId="5F45D799" w14:textId="272FFC38">
      <w:pPr>
        <w:jc w:val="both"/>
        <w:rPr>
          <w:sz w:val="26"/>
          <w:szCs w:val="26"/>
        </w:rPr>
      </w:pPr>
      <w:r>
        <w:rPr>
          <w:sz w:val="26"/>
          <w:szCs w:val="26"/>
        </w:rPr>
        <w:t xml:space="preserve">Questo significa che, pur essendoci una tendenza centrale verso un punteggio medio positivo, le opinioni dei partecipanti differiscono sensibilmente. </w:t>
      </w:r>
    </w:p>
    <w:p w:rsidR="00BF332D" w:rsidP="5F864504" w:rsidRDefault="00B06126" w14:paraId="4A6E3026" w14:textId="390B98DE">
      <w:pPr>
        <w:jc w:val="both"/>
        <w:rPr>
          <w:sz w:val="26"/>
          <w:szCs w:val="26"/>
        </w:rPr>
      </w:pPr>
      <w:r>
        <w:rPr>
          <w:sz w:val="26"/>
          <w:szCs w:val="26"/>
        </w:rPr>
        <w:t xml:space="preserve">Il valore che si discosta in negativo in maniera </w:t>
      </w:r>
      <w:r w:rsidR="00212661">
        <w:rPr>
          <w:sz w:val="26"/>
          <w:szCs w:val="26"/>
        </w:rPr>
        <w:t>più signif</w:t>
      </w:r>
      <w:r w:rsidR="00754895">
        <w:rPr>
          <w:sz w:val="26"/>
          <w:szCs w:val="26"/>
        </w:rPr>
        <w:t xml:space="preserve">icativa dalla media corrisponde </w:t>
      </w:r>
      <w:r w:rsidR="006F3E66">
        <w:rPr>
          <w:sz w:val="26"/>
          <w:szCs w:val="26"/>
        </w:rPr>
        <w:t xml:space="preserve">all’intervistato numero </w:t>
      </w:r>
      <w:r w:rsidR="00182604">
        <w:rPr>
          <w:sz w:val="26"/>
          <w:szCs w:val="26"/>
        </w:rPr>
        <w:t>6, il quale ha dato una valu</w:t>
      </w:r>
      <w:r w:rsidR="00164E78">
        <w:rPr>
          <w:sz w:val="26"/>
          <w:szCs w:val="26"/>
        </w:rPr>
        <w:t>ta</w:t>
      </w:r>
      <w:r w:rsidR="00182604">
        <w:rPr>
          <w:sz w:val="26"/>
          <w:szCs w:val="26"/>
        </w:rPr>
        <w:t xml:space="preserve">zione globale pari a </w:t>
      </w:r>
      <w:r w:rsidR="00164E78">
        <w:rPr>
          <w:sz w:val="26"/>
          <w:szCs w:val="26"/>
        </w:rPr>
        <w:t xml:space="preserve">1.240048. </w:t>
      </w:r>
    </w:p>
    <w:p w:rsidR="00164E78" w:rsidP="5F864504" w:rsidRDefault="00164E78" w14:paraId="11932E85" w14:textId="0AB18E26">
      <w:pPr>
        <w:jc w:val="both"/>
        <w:rPr>
          <w:sz w:val="26"/>
          <w:szCs w:val="26"/>
        </w:rPr>
      </w:pPr>
      <w:r>
        <w:rPr>
          <w:sz w:val="26"/>
          <w:szCs w:val="26"/>
        </w:rPr>
        <w:t xml:space="preserve">Tale valutazione è influenzata dall’aver assegnato un giudizio </w:t>
      </w:r>
      <w:r w:rsidR="00C55762">
        <w:rPr>
          <w:sz w:val="26"/>
          <w:szCs w:val="26"/>
        </w:rPr>
        <w:t xml:space="preserve">estremamente </w:t>
      </w:r>
      <w:r>
        <w:rPr>
          <w:sz w:val="26"/>
          <w:szCs w:val="26"/>
        </w:rPr>
        <w:t xml:space="preserve">negativo </w:t>
      </w:r>
      <w:r w:rsidR="00C55762">
        <w:rPr>
          <w:sz w:val="26"/>
          <w:szCs w:val="26"/>
        </w:rPr>
        <w:t xml:space="preserve">alla variabile ‘Economicità’, alla quale il cluster 3 attribuisce maggior peso. </w:t>
      </w:r>
    </w:p>
    <w:p w:rsidRPr="00BF332D" w:rsidR="00C55762" w:rsidP="5F864504" w:rsidRDefault="00C55762" w14:paraId="1A673ACB" w14:textId="0564473F">
      <w:pPr>
        <w:jc w:val="both"/>
        <w:rPr>
          <w:sz w:val="26"/>
          <w:szCs w:val="26"/>
        </w:rPr>
      </w:pPr>
      <w:r>
        <w:rPr>
          <w:sz w:val="26"/>
          <w:szCs w:val="26"/>
        </w:rPr>
        <w:t xml:space="preserve">Il valore che si discosta in positivo in maniera più significativa dalla media corrisponde all’intervistato 7. Quest’ultimo ha dato una valutazione globale pari a 9.009, </w:t>
      </w:r>
      <w:r w:rsidR="00701361">
        <w:rPr>
          <w:sz w:val="26"/>
          <w:szCs w:val="26"/>
        </w:rPr>
        <w:t>e</w:t>
      </w:r>
      <w:r w:rsidR="00C077B8">
        <w:rPr>
          <w:sz w:val="26"/>
          <w:szCs w:val="26"/>
        </w:rPr>
        <w:t xml:space="preserve">sprimendo un giudizio positivo </w:t>
      </w:r>
      <w:r w:rsidR="006B79DC">
        <w:rPr>
          <w:sz w:val="26"/>
          <w:szCs w:val="26"/>
        </w:rPr>
        <w:t xml:space="preserve">per tutte le variabili. </w:t>
      </w:r>
    </w:p>
    <w:p w:rsidR="009B7DEB" w:rsidP="5F864504" w:rsidRDefault="009B7DEB" w14:paraId="19AF8E89" w14:textId="77777777">
      <w:pPr>
        <w:jc w:val="both"/>
        <w:rPr>
          <w:b/>
          <w:bCs/>
          <w:sz w:val="26"/>
          <w:szCs w:val="26"/>
        </w:rPr>
      </w:pPr>
    </w:p>
    <w:p w:rsidR="00B77FAC" w:rsidP="5F864504" w:rsidRDefault="00B77FAC" w14:paraId="03E31637" w14:textId="77777777">
      <w:pPr>
        <w:jc w:val="both"/>
        <w:rPr>
          <w:b/>
          <w:bCs/>
          <w:sz w:val="26"/>
          <w:szCs w:val="26"/>
        </w:rPr>
      </w:pPr>
    </w:p>
    <w:p w:rsidR="00B77FAC" w:rsidP="5F864504" w:rsidRDefault="00B77FAC" w14:paraId="2C212C25" w14:textId="77777777">
      <w:pPr>
        <w:jc w:val="both"/>
        <w:rPr>
          <w:b/>
          <w:bCs/>
          <w:sz w:val="26"/>
          <w:szCs w:val="26"/>
        </w:rPr>
      </w:pPr>
    </w:p>
    <w:p w:rsidR="00B77FAC" w:rsidP="00543198" w:rsidRDefault="00B77FAC" w14:paraId="30611C9C" w14:textId="77777777">
      <w:pPr>
        <w:rPr>
          <w:b/>
          <w:bCs/>
          <w:sz w:val="26"/>
          <w:szCs w:val="26"/>
        </w:rPr>
      </w:pPr>
    </w:p>
    <w:p w:rsidRPr="00543198" w:rsidR="00543198" w:rsidP="5F864504" w:rsidRDefault="00543198" w14:paraId="56A39CAB" w14:textId="2E774364">
      <w:pPr>
        <w:jc w:val="both"/>
        <w:rPr>
          <w:b/>
          <w:bCs/>
          <w:sz w:val="26"/>
          <w:szCs w:val="26"/>
        </w:rPr>
      </w:pPr>
      <w:r w:rsidRPr="00543198">
        <w:rPr>
          <w:b/>
          <w:bCs/>
          <w:sz w:val="26"/>
          <w:szCs w:val="26"/>
        </w:rPr>
        <w:t xml:space="preserve">Valutazione </w:t>
      </w:r>
      <w:r>
        <w:rPr>
          <w:b/>
          <w:bCs/>
          <w:sz w:val="26"/>
          <w:szCs w:val="26"/>
        </w:rPr>
        <w:t>Galaxy S24 Ultra</w:t>
      </w:r>
      <w:r w:rsidRPr="00543198">
        <w:rPr>
          <w:b/>
          <w:bCs/>
          <w:sz w:val="26"/>
          <w:szCs w:val="26"/>
        </w:rPr>
        <w:t xml:space="preserve">  </w:t>
      </w:r>
    </w:p>
    <w:p w:rsidRPr="00543198" w:rsidR="00543198" w:rsidP="5F864504" w:rsidRDefault="00543198" w14:paraId="5DBE250F" w14:textId="77777777">
      <w:pPr>
        <w:jc w:val="both"/>
        <w:rPr>
          <w:sz w:val="26"/>
          <w:szCs w:val="26"/>
        </w:rPr>
      </w:pPr>
      <w:r w:rsidRPr="00543198">
        <w:rPr>
          <w:sz w:val="26"/>
          <w:szCs w:val="26"/>
        </w:rPr>
        <w:t xml:space="preserve">Il seguente grafico a dispersione è stato creato prendendo i giudizi defuzzificati delle 16 persone che hanno compilato il sondaggio e considerando come valore medio </w:t>
      </w:r>
    </w:p>
    <w:p w:rsidR="005E0D33" w:rsidP="5F864504" w:rsidRDefault="00543198" w14:paraId="1CB8EC0C" w14:textId="006A5B07">
      <w:pPr>
        <w:jc w:val="both"/>
        <w:rPr>
          <w:sz w:val="26"/>
          <w:szCs w:val="26"/>
        </w:rPr>
      </w:pPr>
      <w:r w:rsidRPr="00543198">
        <w:rPr>
          <w:sz w:val="26"/>
          <w:szCs w:val="26"/>
        </w:rPr>
        <w:t xml:space="preserve"> </w:t>
      </w:r>
      <m:oMath>
        <m:r>
          <w:rPr>
            <w:rFonts w:ascii="Cambria Math" w:hAnsi="Cambria Math"/>
            <w:sz w:val="26"/>
            <w:szCs w:val="26"/>
          </w:rPr>
          <m:t>μ</m:t>
        </m:r>
      </m:oMath>
      <w:r w:rsidRPr="00543198">
        <w:rPr>
          <w:sz w:val="26"/>
          <w:szCs w:val="26"/>
        </w:rPr>
        <w:t xml:space="preserve"> = </w:t>
      </w:r>
      <w:r w:rsidRPr="00887DC1" w:rsidR="00887DC1">
        <w:rPr>
          <w:sz w:val="26"/>
          <w:szCs w:val="26"/>
        </w:rPr>
        <w:t>6,583875</w:t>
      </w:r>
      <w:r w:rsidRPr="00543198">
        <w:rPr>
          <w:sz w:val="26"/>
          <w:szCs w:val="26"/>
        </w:rPr>
        <w:t xml:space="preserve">, varianza = </w:t>
      </w:r>
      <w:r w:rsidRPr="00780F8B" w:rsidR="00780F8B">
        <w:rPr>
          <w:sz w:val="26"/>
          <w:szCs w:val="26"/>
        </w:rPr>
        <w:t>4,075834</w:t>
      </w:r>
      <w:r w:rsidR="005E0D33">
        <w:rPr>
          <w:sz w:val="26"/>
          <w:szCs w:val="26"/>
        </w:rPr>
        <w:t xml:space="preserve"> </w:t>
      </w:r>
      <w:r w:rsidRPr="00543198">
        <w:rPr>
          <w:sz w:val="26"/>
          <w:szCs w:val="26"/>
        </w:rPr>
        <w:t xml:space="preserve">e coefficiente di variazione pari al </w:t>
      </w:r>
      <w:r w:rsidRPr="005E0D33" w:rsidR="005E0D33">
        <w:rPr>
          <w:sz w:val="26"/>
          <w:szCs w:val="26"/>
        </w:rPr>
        <w:t>30,7%</w:t>
      </w:r>
      <w:r w:rsidR="00B77FAC">
        <w:rPr>
          <w:sz w:val="26"/>
          <w:szCs w:val="26"/>
        </w:rPr>
        <w:t>.</w:t>
      </w:r>
    </w:p>
    <w:p w:rsidRPr="005E0D33" w:rsidR="00B77FAC" w:rsidP="002B5197" w:rsidRDefault="00B77FAC" w14:paraId="45998B5E" w14:textId="23A56390">
      <w:pPr>
        <w:jc w:val="center"/>
        <w:rPr>
          <w:sz w:val="26"/>
          <w:szCs w:val="26"/>
        </w:rPr>
      </w:pPr>
      <w:r>
        <w:rPr>
          <w:noProof/>
          <w:sz w:val="26"/>
          <w:szCs w:val="26"/>
        </w:rPr>
        <w:lastRenderedPageBreak/>
        <w:drawing>
          <wp:inline distT="0" distB="0" distL="0" distR="0" wp14:anchorId="2940F5FB" wp14:editId="4ED22902">
            <wp:extent cx="5646420" cy="3047897"/>
            <wp:effectExtent l="0" t="0" r="0" b="635"/>
            <wp:docPr id="115992737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54247" cy="3052122"/>
                    </a:xfrm>
                    <a:prstGeom prst="rect">
                      <a:avLst/>
                    </a:prstGeom>
                    <a:noFill/>
                  </pic:spPr>
                </pic:pic>
              </a:graphicData>
            </a:graphic>
          </wp:inline>
        </w:drawing>
      </w:r>
    </w:p>
    <w:p w:rsidR="00543198" w:rsidP="5F864504" w:rsidRDefault="002833B3" w14:paraId="62A0A197" w14:textId="56AC3733">
      <w:pPr>
        <w:jc w:val="both"/>
        <w:rPr>
          <w:sz w:val="26"/>
          <w:szCs w:val="26"/>
        </w:rPr>
      </w:pPr>
      <w:r>
        <w:rPr>
          <w:sz w:val="26"/>
          <w:szCs w:val="26"/>
        </w:rPr>
        <w:t>Si osserva come la media dei giudizi complessivi sia leggermente più alta rispetto al valore osservato per i</w:t>
      </w:r>
      <w:r w:rsidR="00ED4F8E">
        <w:rPr>
          <w:sz w:val="26"/>
          <w:szCs w:val="26"/>
        </w:rPr>
        <w:t xml:space="preserve">l dispositivo iPhone 16 Pro. </w:t>
      </w:r>
    </w:p>
    <w:p w:rsidR="00ED4F8E" w:rsidP="5F864504" w:rsidRDefault="003A4DED" w14:paraId="389CAB1A" w14:textId="7E36904B">
      <w:pPr>
        <w:jc w:val="both"/>
        <w:rPr>
          <w:sz w:val="26"/>
          <w:szCs w:val="26"/>
        </w:rPr>
      </w:pPr>
      <w:r>
        <w:rPr>
          <w:sz w:val="26"/>
          <w:szCs w:val="26"/>
        </w:rPr>
        <w:t>Anche in questo ca</w:t>
      </w:r>
      <w:r w:rsidR="00B40C53">
        <w:rPr>
          <w:sz w:val="26"/>
          <w:szCs w:val="26"/>
        </w:rPr>
        <w:t>s</w:t>
      </w:r>
      <w:r>
        <w:rPr>
          <w:sz w:val="26"/>
          <w:szCs w:val="26"/>
        </w:rPr>
        <w:t xml:space="preserve">o emerge </w:t>
      </w:r>
      <w:r w:rsidR="00B40C53">
        <w:rPr>
          <w:sz w:val="26"/>
          <w:szCs w:val="26"/>
        </w:rPr>
        <w:t xml:space="preserve">dal grafico </w:t>
      </w:r>
      <w:r>
        <w:rPr>
          <w:sz w:val="26"/>
          <w:szCs w:val="26"/>
        </w:rPr>
        <w:t xml:space="preserve">una dispersione dei giudizi, evidenziata dal valore della varianza e dal coefficiente di variazione. </w:t>
      </w:r>
    </w:p>
    <w:p w:rsidRPr="00543198" w:rsidR="003A4DED" w:rsidP="5F864504" w:rsidRDefault="00B40C53" w14:paraId="6A48F02E" w14:textId="5AA87CA1">
      <w:pPr>
        <w:jc w:val="both"/>
        <w:rPr>
          <w:sz w:val="26"/>
          <w:szCs w:val="26"/>
        </w:rPr>
      </w:pPr>
      <w:r>
        <w:rPr>
          <w:sz w:val="26"/>
          <w:szCs w:val="26"/>
        </w:rPr>
        <w:t>In altre parole,</w:t>
      </w:r>
      <w:r w:rsidR="00CB2D09">
        <w:rPr>
          <w:sz w:val="26"/>
          <w:szCs w:val="26"/>
        </w:rPr>
        <w:t xml:space="preserve"> le valutazioni non sono completamente omogenee e si osservano opinioni diverse tra i partecipanti. </w:t>
      </w:r>
    </w:p>
    <w:p w:rsidR="009B7DEB" w:rsidP="5F864504" w:rsidRDefault="00B40C53" w14:paraId="677BB7CD" w14:textId="0D2DA221">
      <w:pPr>
        <w:jc w:val="both"/>
        <w:rPr>
          <w:sz w:val="26"/>
          <w:szCs w:val="26"/>
        </w:rPr>
      </w:pPr>
      <w:r w:rsidRPr="0058518F">
        <w:rPr>
          <w:sz w:val="26"/>
          <w:szCs w:val="26"/>
        </w:rPr>
        <w:t>Il valo</w:t>
      </w:r>
      <w:r w:rsidR="0058518F">
        <w:rPr>
          <w:sz w:val="26"/>
          <w:szCs w:val="26"/>
        </w:rPr>
        <w:t>re che si discosta in negativo in maniera più significativa dalla media corrisponde all’intervistato numero 1, il quale ha dato una valutazione globale pari a 1.</w:t>
      </w:r>
      <w:r w:rsidR="00F80150">
        <w:rPr>
          <w:sz w:val="26"/>
          <w:szCs w:val="26"/>
        </w:rPr>
        <w:t>64</w:t>
      </w:r>
      <w:r w:rsidR="000118B5">
        <w:rPr>
          <w:sz w:val="26"/>
          <w:szCs w:val="26"/>
        </w:rPr>
        <w:t>1048</w:t>
      </w:r>
      <w:r w:rsidR="00784E7E">
        <w:rPr>
          <w:sz w:val="26"/>
          <w:szCs w:val="26"/>
        </w:rPr>
        <w:t>.</w:t>
      </w:r>
    </w:p>
    <w:p w:rsidR="00784E7E" w:rsidP="5F864504" w:rsidRDefault="00784E7E" w14:paraId="4F47B42E" w14:textId="62B7EDED">
      <w:pPr>
        <w:jc w:val="both"/>
        <w:rPr>
          <w:sz w:val="26"/>
          <w:szCs w:val="26"/>
        </w:rPr>
      </w:pPr>
      <w:r>
        <w:rPr>
          <w:sz w:val="26"/>
          <w:szCs w:val="26"/>
        </w:rPr>
        <w:t xml:space="preserve">Tale valutazione è dovuta all’aver attribuito un giudizio </w:t>
      </w:r>
      <w:r w:rsidR="009D7B30">
        <w:rPr>
          <w:sz w:val="26"/>
          <w:szCs w:val="26"/>
        </w:rPr>
        <w:t xml:space="preserve">estremamente negativo alla variabile a cui il cluster dà maggior peso, cioè l’Economicità. </w:t>
      </w:r>
    </w:p>
    <w:p w:rsidRPr="0058518F" w:rsidR="009D7B30" w:rsidP="5F864504" w:rsidRDefault="009D7B30" w14:paraId="4B17AE28" w14:textId="1B3F7ABE">
      <w:pPr>
        <w:jc w:val="both"/>
        <w:rPr>
          <w:sz w:val="26"/>
          <w:szCs w:val="26"/>
        </w:rPr>
      </w:pPr>
      <w:r>
        <w:rPr>
          <w:sz w:val="26"/>
          <w:szCs w:val="26"/>
        </w:rPr>
        <w:t>Il valore che si discosta in positivo in maniera più significativa dalla media corrisponde all’intervistato numero 7. Quest’ultimo ha dato una valutazione globale pari a 8.9</w:t>
      </w:r>
      <w:r w:rsidR="00616469">
        <w:rPr>
          <w:sz w:val="26"/>
          <w:szCs w:val="26"/>
        </w:rPr>
        <w:t xml:space="preserve">01048, assegnando un giudizio positivo a tutte le variabili. </w:t>
      </w:r>
    </w:p>
    <w:p w:rsidR="009B7DEB" w:rsidP="003D2FA2" w:rsidRDefault="009B7DEB" w14:paraId="13A53E69" w14:textId="77777777">
      <w:pPr>
        <w:rPr>
          <w:b/>
          <w:bCs/>
          <w:sz w:val="26"/>
          <w:szCs w:val="26"/>
        </w:rPr>
      </w:pPr>
    </w:p>
    <w:p w:rsidR="009B7DEB" w:rsidP="003D2FA2" w:rsidRDefault="009B7DEB" w14:paraId="59DE4D49" w14:textId="77777777">
      <w:pPr>
        <w:rPr>
          <w:b/>
          <w:bCs/>
          <w:sz w:val="26"/>
          <w:szCs w:val="26"/>
        </w:rPr>
      </w:pPr>
    </w:p>
    <w:p w:rsidR="00D504A5" w:rsidP="00616469" w:rsidRDefault="00D504A5" w14:paraId="757C63F2" w14:textId="77777777">
      <w:pPr>
        <w:rPr>
          <w:b/>
          <w:bCs/>
          <w:sz w:val="26"/>
          <w:szCs w:val="26"/>
        </w:rPr>
      </w:pPr>
    </w:p>
    <w:p w:rsidR="00D504A5" w:rsidP="00616469" w:rsidRDefault="00D504A5" w14:paraId="2627311B" w14:textId="77777777">
      <w:pPr>
        <w:rPr>
          <w:b/>
          <w:bCs/>
          <w:sz w:val="26"/>
          <w:szCs w:val="26"/>
        </w:rPr>
      </w:pPr>
    </w:p>
    <w:p w:rsidRPr="00616469" w:rsidR="00616469" w:rsidP="5F864504" w:rsidRDefault="00616469" w14:paraId="5F746062" w14:textId="073F658B">
      <w:pPr>
        <w:jc w:val="both"/>
        <w:rPr>
          <w:b/>
          <w:bCs/>
          <w:sz w:val="26"/>
          <w:szCs w:val="26"/>
        </w:rPr>
      </w:pPr>
      <w:r w:rsidRPr="00616469">
        <w:rPr>
          <w:b/>
          <w:bCs/>
          <w:sz w:val="26"/>
          <w:szCs w:val="26"/>
        </w:rPr>
        <w:t xml:space="preserve">Valutazione </w:t>
      </w:r>
      <w:r>
        <w:rPr>
          <w:b/>
          <w:bCs/>
          <w:sz w:val="26"/>
          <w:szCs w:val="26"/>
        </w:rPr>
        <w:t>Xiaomi 14T Pro</w:t>
      </w:r>
      <w:r w:rsidRPr="00616469">
        <w:rPr>
          <w:b/>
          <w:bCs/>
          <w:sz w:val="26"/>
          <w:szCs w:val="26"/>
        </w:rPr>
        <w:t xml:space="preserve">  </w:t>
      </w:r>
    </w:p>
    <w:p w:rsidRPr="00616469" w:rsidR="00616469" w:rsidP="5F864504" w:rsidRDefault="00616469" w14:paraId="0EA26D0A" w14:textId="77777777">
      <w:pPr>
        <w:jc w:val="both"/>
        <w:rPr>
          <w:sz w:val="26"/>
          <w:szCs w:val="26"/>
        </w:rPr>
      </w:pPr>
      <w:r w:rsidRPr="00616469">
        <w:rPr>
          <w:sz w:val="26"/>
          <w:szCs w:val="26"/>
        </w:rPr>
        <w:t xml:space="preserve">Il seguente grafico a dispersione è stato creato prendendo i giudizi defuzzificati delle 16 persone che hanno compilato il sondaggio e considerando come valore medio </w:t>
      </w:r>
    </w:p>
    <w:p w:rsidRPr="009B3F14" w:rsidR="009B3F14" w:rsidP="5F864504" w:rsidRDefault="00616469" w14:paraId="72DE0948" w14:textId="560F4D55">
      <w:pPr>
        <w:jc w:val="both"/>
        <w:rPr>
          <w:sz w:val="26"/>
          <w:szCs w:val="26"/>
        </w:rPr>
      </w:pPr>
      <w:r w:rsidRPr="00616469">
        <w:rPr>
          <w:sz w:val="26"/>
          <w:szCs w:val="26"/>
        </w:rPr>
        <w:t xml:space="preserve"> </w:t>
      </w:r>
      <m:oMath>
        <m:r>
          <w:rPr>
            <w:rFonts w:ascii="Cambria Math" w:hAnsi="Cambria Math"/>
            <w:sz w:val="26"/>
            <w:szCs w:val="26"/>
          </w:rPr>
          <m:t>μ</m:t>
        </m:r>
      </m:oMath>
      <w:r w:rsidRPr="00616469">
        <w:rPr>
          <w:sz w:val="26"/>
          <w:szCs w:val="26"/>
        </w:rPr>
        <w:t xml:space="preserve"> = </w:t>
      </w:r>
      <w:r w:rsidRPr="007A6941" w:rsidR="007A6941">
        <w:rPr>
          <w:sz w:val="26"/>
          <w:szCs w:val="26"/>
        </w:rPr>
        <w:t>6,630149</w:t>
      </w:r>
      <w:r w:rsidRPr="00616469">
        <w:rPr>
          <w:sz w:val="26"/>
          <w:szCs w:val="26"/>
        </w:rPr>
        <w:t xml:space="preserve">, varianza = </w:t>
      </w:r>
      <w:r w:rsidRPr="001A6D5C" w:rsidR="001A6D5C">
        <w:rPr>
          <w:sz w:val="26"/>
          <w:szCs w:val="26"/>
        </w:rPr>
        <w:t>4,008907</w:t>
      </w:r>
      <w:r w:rsidR="00D504A5">
        <w:rPr>
          <w:sz w:val="26"/>
          <w:szCs w:val="26"/>
        </w:rPr>
        <w:t xml:space="preserve"> </w:t>
      </w:r>
      <w:r w:rsidRPr="00616469">
        <w:rPr>
          <w:sz w:val="26"/>
          <w:szCs w:val="26"/>
        </w:rPr>
        <w:t xml:space="preserve">e coefficiente di variazione pari al </w:t>
      </w:r>
      <w:r w:rsidRPr="009B3F14" w:rsidR="009B3F14">
        <w:rPr>
          <w:sz w:val="26"/>
          <w:szCs w:val="26"/>
        </w:rPr>
        <w:t>30,2%</w:t>
      </w:r>
      <w:r w:rsidRPr="009B3F14" w:rsidR="2641AD66">
        <w:rPr>
          <w:sz w:val="26"/>
          <w:szCs w:val="26"/>
        </w:rPr>
        <w:t>.</w:t>
      </w:r>
    </w:p>
    <w:p w:rsidRPr="00616469" w:rsidR="00616469" w:rsidP="002B5197" w:rsidRDefault="00D504A5" w14:paraId="083DDF85" w14:textId="239095FA">
      <w:pPr>
        <w:jc w:val="center"/>
        <w:rPr>
          <w:sz w:val="26"/>
          <w:szCs w:val="26"/>
        </w:rPr>
      </w:pPr>
      <w:r>
        <w:rPr>
          <w:noProof/>
          <w:sz w:val="26"/>
          <w:szCs w:val="26"/>
        </w:rPr>
        <w:lastRenderedPageBreak/>
        <w:drawing>
          <wp:inline distT="0" distB="0" distL="0" distR="0" wp14:anchorId="44AEED57" wp14:editId="04DD53B2">
            <wp:extent cx="5600700" cy="3068320"/>
            <wp:effectExtent l="0" t="0" r="0" b="0"/>
            <wp:docPr id="187485720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3875" cy="3070059"/>
                    </a:xfrm>
                    <a:prstGeom prst="rect">
                      <a:avLst/>
                    </a:prstGeom>
                    <a:noFill/>
                  </pic:spPr>
                </pic:pic>
              </a:graphicData>
            </a:graphic>
          </wp:inline>
        </w:drawing>
      </w:r>
    </w:p>
    <w:p w:rsidR="00616469" w:rsidP="5F864504" w:rsidRDefault="00F57E9C" w14:paraId="61DB5440" w14:textId="7D753972">
      <w:pPr>
        <w:spacing w:after="0"/>
        <w:jc w:val="both"/>
        <w:rPr>
          <w:sz w:val="26"/>
          <w:szCs w:val="26"/>
        </w:rPr>
      </w:pPr>
      <w:r>
        <w:rPr>
          <w:sz w:val="26"/>
          <w:szCs w:val="26"/>
        </w:rPr>
        <w:t xml:space="preserve">L’analisi dei dati </w:t>
      </w:r>
      <w:r w:rsidR="00E470A2">
        <w:rPr>
          <w:sz w:val="26"/>
          <w:szCs w:val="26"/>
        </w:rPr>
        <w:t xml:space="preserve">evidenzia una notevole eterogeneità nelle opinioni degli utenti. </w:t>
      </w:r>
    </w:p>
    <w:p w:rsidR="005D7753" w:rsidP="5F864504" w:rsidRDefault="005D7753" w14:paraId="2512785E" w14:textId="5C6785B9">
      <w:pPr>
        <w:spacing w:after="0"/>
        <w:jc w:val="both"/>
        <w:rPr>
          <w:sz w:val="26"/>
          <w:szCs w:val="26"/>
        </w:rPr>
      </w:pPr>
      <w:r>
        <w:rPr>
          <w:sz w:val="26"/>
          <w:szCs w:val="26"/>
        </w:rPr>
        <w:t>Il valore medio del giudizio indica un livello di soddisfazione complessivamente positivo, mentre la vari</w:t>
      </w:r>
      <w:r w:rsidR="001F1547">
        <w:rPr>
          <w:sz w:val="26"/>
          <w:szCs w:val="26"/>
        </w:rPr>
        <w:t>anza</w:t>
      </w:r>
      <w:r>
        <w:rPr>
          <w:sz w:val="26"/>
          <w:szCs w:val="26"/>
        </w:rPr>
        <w:t xml:space="preserve"> e il coefficiente di </w:t>
      </w:r>
      <w:r w:rsidR="001F1547">
        <w:rPr>
          <w:sz w:val="26"/>
          <w:szCs w:val="26"/>
        </w:rPr>
        <w:t>variazione</w:t>
      </w:r>
      <w:r>
        <w:rPr>
          <w:sz w:val="26"/>
          <w:szCs w:val="26"/>
        </w:rPr>
        <w:t xml:space="preserve"> dimostrano un’elevata dispersione dei giudizi</w:t>
      </w:r>
      <w:r w:rsidR="001F1547">
        <w:rPr>
          <w:sz w:val="26"/>
          <w:szCs w:val="26"/>
        </w:rPr>
        <w:t xml:space="preserve">. </w:t>
      </w:r>
    </w:p>
    <w:p w:rsidR="00656A41" w:rsidP="5F864504" w:rsidRDefault="00656A41" w14:paraId="71E45DFB" w14:textId="5F28D8EB">
      <w:pPr>
        <w:spacing w:after="0"/>
        <w:jc w:val="both"/>
        <w:rPr>
          <w:sz w:val="26"/>
          <w:szCs w:val="26"/>
        </w:rPr>
      </w:pPr>
      <w:r>
        <w:rPr>
          <w:sz w:val="26"/>
          <w:szCs w:val="26"/>
        </w:rPr>
        <w:t>Il valore che si discosta in negativo in maniera più significativa dalla media corrisponde all’intervistato numero 1, il quale ha dato una valutazione globale pari a 1.26</w:t>
      </w:r>
      <w:r w:rsidR="008766C5">
        <w:rPr>
          <w:sz w:val="26"/>
          <w:szCs w:val="26"/>
        </w:rPr>
        <w:t xml:space="preserve">0952. </w:t>
      </w:r>
    </w:p>
    <w:p w:rsidR="008766C5" w:rsidP="5F864504" w:rsidRDefault="008766C5" w14:paraId="271311D7" w14:textId="531BE207">
      <w:pPr>
        <w:spacing w:after="0"/>
        <w:jc w:val="both"/>
        <w:rPr>
          <w:sz w:val="26"/>
          <w:szCs w:val="26"/>
        </w:rPr>
      </w:pPr>
      <w:r>
        <w:rPr>
          <w:sz w:val="26"/>
          <w:szCs w:val="26"/>
        </w:rPr>
        <w:t xml:space="preserve">Tale valutazione è data dall’aver assegnato un giudizio estremamente negativo </w:t>
      </w:r>
      <w:r w:rsidR="00ED0637">
        <w:rPr>
          <w:sz w:val="26"/>
          <w:szCs w:val="26"/>
        </w:rPr>
        <w:t xml:space="preserve">alla variabile ‘Economicità’, a cui il cluster 3 attribuisce maggior peso. </w:t>
      </w:r>
    </w:p>
    <w:p w:rsidR="00ED0637" w:rsidP="5F864504" w:rsidRDefault="00ED0637" w14:paraId="76F01FE8" w14:textId="5034D5FA">
      <w:pPr>
        <w:spacing w:after="0"/>
        <w:jc w:val="both"/>
        <w:rPr>
          <w:sz w:val="26"/>
          <w:szCs w:val="26"/>
        </w:rPr>
      </w:pPr>
      <w:r>
        <w:rPr>
          <w:sz w:val="26"/>
          <w:szCs w:val="26"/>
        </w:rPr>
        <w:t xml:space="preserve">Il valore che si discosta in positivo in maniera più significativa dalla media corrisponde all’intervistato numero 3. </w:t>
      </w:r>
    </w:p>
    <w:p w:rsidRPr="00F57E9C" w:rsidR="00ED0637" w:rsidP="5F864504" w:rsidRDefault="00ED0637" w14:paraId="5C485833" w14:textId="5C01B47A">
      <w:pPr>
        <w:spacing w:after="0"/>
        <w:jc w:val="both"/>
        <w:rPr>
          <w:sz w:val="26"/>
          <w:szCs w:val="26"/>
        </w:rPr>
      </w:pPr>
      <w:r>
        <w:rPr>
          <w:sz w:val="26"/>
          <w:szCs w:val="26"/>
        </w:rPr>
        <w:t xml:space="preserve">Egli ha dato una valutazione globale pari a </w:t>
      </w:r>
      <w:r w:rsidR="006C31B1">
        <w:rPr>
          <w:sz w:val="26"/>
          <w:szCs w:val="26"/>
        </w:rPr>
        <w:t>8.97</w:t>
      </w:r>
      <w:r w:rsidR="00602382">
        <w:rPr>
          <w:sz w:val="26"/>
          <w:szCs w:val="26"/>
        </w:rPr>
        <w:t xml:space="preserve">1952, assegnando un giudizio positivo a tutte le variabili. </w:t>
      </w:r>
    </w:p>
    <w:p w:rsidR="00317B16" w:rsidP="003D2FA2" w:rsidRDefault="00317B16" w14:paraId="049AE2AE" w14:textId="77777777">
      <w:pPr>
        <w:rPr>
          <w:b/>
          <w:bCs/>
          <w:sz w:val="26"/>
          <w:szCs w:val="26"/>
        </w:rPr>
      </w:pPr>
    </w:p>
    <w:p w:rsidR="00F36740" w:rsidP="003D2FA2" w:rsidRDefault="00F36740" w14:paraId="2AFD3379" w14:textId="77777777">
      <w:pPr>
        <w:rPr>
          <w:b/>
          <w:bCs/>
          <w:sz w:val="26"/>
          <w:szCs w:val="26"/>
        </w:rPr>
      </w:pPr>
    </w:p>
    <w:p w:rsidRPr="00A02910" w:rsidR="00602382" w:rsidP="5F864504" w:rsidRDefault="0068043D" w14:paraId="5914E17B" w14:textId="3B1E0C1B">
      <w:pPr>
        <w:pStyle w:val="Titolo3"/>
        <w:jc w:val="both"/>
        <w:rPr>
          <w:b/>
          <w:bCs/>
          <w:sz w:val="30"/>
          <w:szCs w:val="30"/>
        </w:rPr>
      </w:pPr>
      <w:bookmarkStart w:name="_Toc188696505" w:id="28"/>
      <w:r w:rsidRPr="00A02910">
        <w:rPr>
          <w:b/>
          <w:bCs/>
          <w:sz w:val="30"/>
          <w:szCs w:val="30"/>
        </w:rPr>
        <w:t>4.3</w:t>
      </w:r>
      <w:r w:rsidRPr="00A02910" w:rsidR="00A02910">
        <w:rPr>
          <w:b/>
          <w:bCs/>
          <w:sz w:val="30"/>
          <w:szCs w:val="30"/>
        </w:rPr>
        <w:t xml:space="preserve"> – Comparazione tra le valutazioni di attributi e caratteristiche</w:t>
      </w:r>
      <w:bookmarkEnd w:id="28"/>
      <w:r w:rsidRPr="00A02910" w:rsidR="00A02910">
        <w:rPr>
          <w:b/>
          <w:bCs/>
          <w:sz w:val="30"/>
          <w:szCs w:val="30"/>
        </w:rPr>
        <w:t xml:space="preserve">  </w:t>
      </w:r>
    </w:p>
    <w:p w:rsidR="0068043D" w:rsidP="5F864504" w:rsidRDefault="00A02910" w14:paraId="12C227FF" w14:textId="0DD3494D">
      <w:pPr>
        <w:spacing w:after="0"/>
        <w:jc w:val="both"/>
        <w:rPr>
          <w:sz w:val="26"/>
          <w:szCs w:val="26"/>
        </w:rPr>
      </w:pPr>
      <w:r>
        <w:rPr>
          <w:sz w:val="26"/>
          <w:szCs w:val="26"/>
        </w:rPr>
        <w:t xml:space="preserve">Nel seguente paragrafo si mette a confronto la valutazione globale </w:t>
      </w:r>
      <w:r w:rsidR="006534EF">
        <w:rPr>
          <w:sz w:val="26"/>
          <w:szCs w:val="26"/>
        </w:rPr>
        <w:t xml:space="preserve">per ogni attributo e caratteristica di ogni singolo cluster. </w:t>
      </w:r>
      <w:r w:rsidR="00903AA6">
        <w:rPr>
          <w:sz w:val="26"/>
          <w:szCs w:val="26"/>
        </w:rPr>
        <w:t xml:space="preserve">Tale valutazione è stata ottenuta effettuando la media aritmetica delle valutazioni fuzzy </w:t>
      </w:r>
      <w:r w:rsidR="007436AC">
        <w:rPr>
          <w:sz w:val="26"/>
          <w:szCs w:val="26"/>
        </w:rPr>
        <w:t>de</w:t>
      </w:r>
      <w:r w:rsidR="00195E92">
        <w:rPr>
          <w:sz w:val="26"/>
          <w:szCs w:val="26"/>
        </w:rPr>
        <w:t xml:space="preserve">i singoli utenti appartenenti ad ogni cluster. </w:t>
      </w:r>
    </w:p>
    <w:p w:rsidR="00195E92" w:rsidP="5F864504" w:rsidRDefault="00195E92" w14:paraId="21732228" w14:textId="12940F74">
      <w:pPr>
        <w:spacing w:after="0"/>
        <w:jc w:val="both"/>
        <w:rPr>
          <w:sz w:val="26"/>
          <w:szCs w:val="26"/>
        </w:rPr>
      </w:pPr>
      <w:r>
        <w:rPr>
          <w:sz w:val="26"/>
          <w:szCs w:val="26"/>
        </w:rPr>
        <w:t xml:space="preserve">Dopodiché il numero fuzzy risultante è stato defuzzificato con il metodo della media dei vertici. </w:t>
      </w:r>
    </w:p>
    <w:p w:rsidR="00195E92" w:rsidP="00195E92" w:rsidRDefault="00195E92" w14:paraId="65887972" w14:textId="77777777">
      <w:pPr>
        <w:spacing w:after="0"/>
        <w:rPr>
          <w:sz w:val="26"/>
          <w:szCs w:val="26"/>
        </w:rPr>
      </w:pPr>
    </w:p>
    <w:p w:rsidR="00F36740" w:rsidP="005C2DDB" w:rsidRDefault="00F36740" w14:paraId="4A53A718" w14:textId="77777777">
      <w:pPr>
        <w:spacing w:after="0"/>
        <w:jc w:val="center"/>
        <w:rPr>
          <w:b/>
          <w:bCs/>
          <w:sz w:val="26"/>
          <w:szCs w:val="26"/>
        </w:rPr>
      </w:pPr>
    </w:p>
    <w:p w:rsidR="00F36740" w:rsidP="005C2DDB" w:rsidRDefault="00F36740" w14:paraId="16689AFD" w14:textId="77777777">
      <w:pPr>
        <w:spacing w:after="0"/>
        <w:jc w:val="center"/>
        <w:rPr>
          <w:b/>
          <w:bCs/>
          <w:sz w:val="26"/>
          <w:szCs w:val="26"/>
        </w:rPr>
      </w:pPr>
    </w:p>
    <w:p w:rsidR="00F36740" w:rsidP="005C2DDB" w:rsidRDefault="00F36740" w14:paraId="39040A9A" w14:textId="77777777">
      <w:pPr>
        <w:spacing w:after="0"/>
        <w:jc w:val="center"/>
        <w:rPr>
          <w:b/>
          <w:bCs/>
          <w:sz w:val="26"/>
          <w:szCs w:val="26"/>
        </w:rPr>
      </w:pPr>
    </w:p>
    <w:p w:rsidR="00F36740" w:rsidP="005C2DDB" w:rsidRDefault="00F36740" w14:paraId="000B39AE" w14:textId="77777777">
      <w:pPr>
        <w:spacing w:after="0"/>
        <w:jc w:val="center"/>
        <w:rPr>
          <w:b/>
          <w:bCs/>
          <w:sz w:val="26"/>
          <w:szCs w:val="26"/>
        </w:rPr>
      </w:pPr>
    </w:p>
    <w:p w:rsidR="00F36740" w:rsidP="005C2DDB" w:rsidRDefault="00F36740" w14:paraId="13F5D00F" w14:textId="77777777">
      <w:pPr>
        <w:spacing w:after="0"/>
        <w:jc w:val="center"/>
        <w:rPr>
          <w:b/>
          <w:bCs/>
          <w:sz w:val="26"/>
          <w:szCs w:val="26"/>
        </w:rPr>
      </w:pPr>
    </w:p>
    <w:p w:rsidR="00F36740" w:rsidP="005C2DDB" w:rsidRDefault="00F36740" w14:paraId="01846875" w14:textId="77777777">
      <w:pPr>
        <w:spacing w:after="0"/>
        <w:jc w:val="center"/>
        <w:rPr>
          <w:b/>
          <w:bCs/>
          <w:sz w:val="26"/>
          <w:szCs w:val="26"/>
        </w:rPr>
      </w:pPr>
    </w:p>
    <w:p w:rsidR="00F36740" w:rsidP="005C2DDB" w:rsidRDefault="00F36740" w14:paraId="7D962FDE" w14:textId="77777777">
      <w:pPr>
        <w:spacing w:after="0"/>
        <w:jc w:val="center"/>
        <w:rPr>
          <w:b/>
          <w:bCs/>
          <w:sz w:val="26"/>
          <w:szCs w:val="26"/>
        </w:rPr>
      </w:pPr>
    </w:p>
    <w:p w:rsidR="001B71A6" w:rsidP="005C2DDB" w:rsidRDefault="00315077" w14:paraId="73B85311" w14:textId="42F0FE0C">
      <w:pPr>
        <w:spacing w:after="0"/>
        <w:jc w:val="center"/>
        <w:rPr>
          <w:b/>
          <w:bCs/>
          <w:sz w:val="26"/>
          <w:szCs w:val="26"/>
        </w:rPr>
      </w:pPr>
      <w:r w:rsidRPr="00315077">
        <w:rPr>
          <w:b/>
          <w:bCs/>
          <w:sz w:val="26"/>
          <w:szCs w:val="26"/>
        </w:rPr>
        <w:lastRenderedPageBreak/>
        <w:t>CLUSTER 1</w:t>
      </w:r>
    </w:p>
    <w:p w:rsidRPr="00315077" w:rsidR="00694FBA" w:rsidP="005C2DDB" w:rsidRDefault="00694FBA" w14:paraId="069EB759" w14:textId="77777777">
      <w:pPr>
        <w:spacing w:after="0"/>
        <w:jc w:val="center"/>
        <w:rPr>
          <w:b/>
          <w:bCs/>
          <w:sz w:val="26"/>
          <w:szCs w:val="26"/>
        </w:rPr>
      </w:pPr>
    </w:p>
    <w:p w:rsidR="0068043D" w:rsidP="00D66B9E" w:rsidRDefault="00694FBA" w14:paraId="35346EF5" w14:textId="3778B489">
      <w:pPr>
        <w:jc w:val="center"/>
        <w:rPr>
          <w:b/>
          <w:bCs/>
          <w:sz w:val="26"/>
          <w:szCs w:val="26"/>
        </w:rPr>
      </w:pPr>
      <w:r>
        <w:rPr>
          <w:b/>
          <w:bCs/>
          <w:noProof/>
          <w:sz w:val="26"/>
          <w:szCs w:val="26"/>
        </w:rPr>
        <w:drawing>
          <wp:inline distT="0" distB="0" distL="0" distR="0" wp14:anchorId="69E8B4FF" wp14:editId="6B9DA42A">
            <wp:extent cx="5052060" cy="3036834"/>
            <wp:effectExtent l="0" t="0" r="0" b="0"/>
            <wp:docPr id="149080955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55293" cy="3038777"/>
                    </a:xfrm>
                    <a:prstGeom prst="rect">
                      <a:avLst/>
                    </a:prstGeom>
                    <a:noFill/>
                  </pic:spPr>
                </pic:pic>
              </a:graphicData>
            </a:graphic>
          </wp:inline>
        </w:drawing>
      </w:r>
    </w:p>
    <w:p w:rsidR="00694FBA" w:rsidP="00D66B9E" w:rsidRDefault="00694FBA" w14:paraId="17DAD6DB" w14:textId="77777777">
      <w:pPr>
        <w:jc w:val="center"/>
        <w:rPr>
          <w:b/>
          <w:bCs/>
          <w:sz w:val="26"/>
          <w:szCs w:val="26"/>
        </w:rPr>
      </w:pPr>
    </w:p>
    <w:tbl>
      <w:tblPr>
        <w:tblStyle w:val="Grigliatabella"/>
        <w:tblW w:w="0" w:type="auto"/>
        <w:tblLook w:val="04A0" w:firstRow="1" w:lastRow="0" w:firstColumn="1" w:lastColumn="0" w:noHBand="0" w:noVBand="1"/>
      </w:tblPr>
      <w:tblGrid>
        <w:gridCol w:w="2122"/>
        <w:gridCol w:w="1728"/>
        <w:gridCol w:w="1926"/>
        <w:gridCol w:w="1926"/>
        <w:gridCol w:w="1926"/>
      </w:tblGrid>
      <w:tr w:rsidR="005C2DDB" w:rsidTr="00B024A5" w14:paraId="220B21CC" w14:textId="77777777">
        <w:tc>
          <w:tcPr>
            <w:tcW w:w="2122" w:type="dxa"/>
            <w:tcBorders>
              <w:top w:val="nil"/>
              <w:left w:val="nil"/>
            </w:tcBorders>
          </w:tcPr>
          <w:p w:rsidR="005C2DDB" w:rsidP="005C2DDB" w:rsidRDefault="005C2DDB" w14:paraId="1B67C750" w14:textId="77777777">
            <w:pPr>
              <w:rPr>
                <w:b/>
                <w:bCs/>
                <w:sz w:val="26"/>
                <w:szCs w:val="26"/>
              </w:rPr>
            </w:pPr>
            <w:bookmarkStart w:name="_Hlk188546224" w:id="29"/>
          </w:p>
        </w:tc>
        <w:tc>
          <w:tcPr>
            <w:tcW w:w="1728" w:type="dxa"/>
          </w:tcPr>
          <w:p w:rsidR="005C2DDB" w:rsidP="005C2DDB" w:rsidRDefault="005C2DDB" w14:paraId="7756129D" w14:textId="04D9A0F7">
            <w:pPr>
              <w:rPr>
                <w:b/>
                <w:bCs/>
                <w:sz w:val="26"/>
                <w:szCs w:val="26"/>
              </w:rPr>
            </w:pPr>
            <w:r>
              <w:rPr>
                <w:b/>
                <w:bCs/>
                <w:sz w:val="26"/>
                <w:szCs w:val="26"/>
              </w:rPr>
              <w:t>Prestazioni</w:t>
            </w:r>
          </w:p>
        </w:tc>
        <w:tc>
          <w:tcPr>
            <w:tcW w:w="1926" w:type="dxa"/>
          </w:tcPr>
          <w:p w:rsidR="005C2DDB" w:rsidP="005C2DDB" w:rsidRDefault="005C2DDB" w14:paraId="3C1506F9" w14:textId="495E82FE">
            <w:pPr>
              <w:rPr>
                <w:b/>
                <w:bCs/>
                <w:sz w:val="26"/>
                <w:szCs w:val="26"/>
              </w:rPr>
            </w:pPr>
            <w:r>
              <w:rPr>
                <w:b/>
                <w:bCs/>
                <w:sz w:val="26"/>
                <w:szCs w:val="26"/>
              </w:rPr>
              <w:t>Economicità</w:t>
            </w:r>
          </w:p>
        </w:tc>
        <w:tc>
          <w:tcPr>
            <w:tcW w:w="1926" w:type="dxa"/>
          </w:tcPr>
          <w:p w:rsidR="005C2DDB" w:rsidP="005C2DDB" w:rsidRDefault="005C2DDB" w14:paraId="0DB954B4" w14:textId="1BB8238C">
            <w:pPr>
              <w:rPr>
                <w:b/>
                <w:bCs/>
                <w:sz w:val="26"/>
                <w:szCs w:val="26"/>
              </w:rPr>
            </w:pPr>
            <w:r>
              <w:rPr>
                <w:b/>
                <w:bCs/>
                <w:sz w:val="26"/>
                <w:szCs w:val="26"/>
              </w:rPr>
              <w:t>Design</w:t>
            </w:r>
          </w:p>
        </w:tc>
        <w:tc>
          <w:tcPr>
            <w:tcW w:w="1926" w:type="dxa"/>
          </w:tcPr>
          <w:p w:rsidR="005C2DDB" w:rsidP="005C2DDB" w:rsidRDefault="005C2DDB" w14:paraId="19F3337E" w14:textId="7BCC3B6A">
            <w:pPr>
              <w:rPr>
                <w:b/>
                <w:bCs/>
                <w:sz w:val="26"/>
                <w:szCs w:val="26"/>
              </w:rPr>
            </w:pPr>
            <w:r>
              <w:rPr>
                <w:b/>
                <w:bCs/>
                <w:sz w:val="26"/>
                <w:szCs w:val="26"/>
              </w:rPr>
              <w:t>Forza del Brand</w:t>
            </w:r>
          </w:p>
        </w:tc>
      </w:tr>
      <w:tr w:rsidR="005C2DDB" w:rsidTr="005C2DDB" w14:paraId="23AC09A8" w14:textId="77777777">
        <w:tc>
          <w:tcPr>
            <w:tcW w:w="2122" w:type="dxa"/>
          </w:tcPr>
          <w:p w:rsidR="005C2DDB" w:rsidP="005C2DDB" w:rsidRDefault="005C2DDB" w14:paraId="201C4B5B" w14:textId="2DC9C900">
            <w:pPr>
              <w:rPr>
                <w:b/>
                <w:bCs/>
                <w:sz w:val="26"/>
                <w:szCs w:val="26"/>
              </w:rPr>
            </w:pPr>
            <w:r>
              <w:rPr>
                <w:b/>
                <w:bCs/>
                <w:sz w:val="26"/>
                <w:szCs w:val="26"/>
              </w:rPr>
              <w:t>iPhone 16 Pro</w:t>
            </w:r>
          </w:p>
        </w:tc>
        <w:tc>
          <w:tcPr>
            <w:tcW w:w="1728" w:type="dxa"/>
          </w:tcPr>
          <w:p w:rsidRPr="0016785B" w:rsidR="005C2DDB" w:rsidP="005C2DDB" w:rsidRDefault="0016785B" w14:paraId="78839708" w14:textId="02DBBA2F">
            <w:pPr>
              <w:rPr>
                <w:sz w:val="26"/>
                <w:szCs w:val="26"/>
              </w:rPr>
            </w:pPr>
            <w:r w:rsidRPr="0016785B">
              <w:rPr>
                <w:sz w:val="26"/>
                <w:szCs w:val="26"/>
              </w:rPr>
              <w:t>6,033</w:t>
            </w:r>
          </w:p>
        </w:tc>
        <w:tc>
          <w:tcPr>
            <w:tcW w:w="1926" w:type="dxa"/>
          </w:tcPr>
          <w:p w:rsidRPr="0016785B" w:rsidR="005C2DDB" w:rsidP="005C2DDB" w:rsidRDefault="00E9674B" w14:paraId="6B45F7DA" w14:textId="610AC902">
            <w:pPr>
              <w:rPr>
                <w:sz w:val="26"/>
                <w:szCs w:val="26"/>
              </w:rPr>
            </w:pPr>
            <w:r w:rsidRPr="00E9674B">
              <w:rPr>
                <w:sz w:val="26"/>
                <w:szCs w:val="26"/>
              </w:rPr>
              <w:t>3,6</w:t>
            </w:r>
            <w:r w:rsidR="00ED273D">
              <w:rPr>
                <w:sz w:val="26"/>
                <w:szCs w:val="26"/>
              </w:rPr>
              <w:t>16</w:t>
            </w:r>
          </w:p>
        </w:tc>
        <w:tc>
          <w:tcPr>
            <w:tcW w:w="1926" w:type="dxa"/>
          </w:tcPr>
          <w:p w:rsidRPr="00907C50" w:rsidR="005C2DDB" w:rsidP="005C2DDB" w:rsidRDefault="00F24A97" w14:paraId="76426066" w14:textId="107916D4">
            <w:pPr>
              <w:rPr>
                <w:sz w:val="26"/>
                <w:szCs w:val="26"/>
              </w:rPr>
            </w:pPr>
            <w:r w:rsidRPr="00907C50">
              <w:rPr>
                <w:sz w:val="26"/>
                <w:szCs w:val="26"/>
              </w:rPr>
              <w:t>6,05</w:t>
            </w:r>
          </w:p>
        </w:tc>
        <w:tc>
          <w:tcPr>
            <w:tcW w:w="1926" w:type="dxa"/>
          </w:tcPr>
          <w:p w:rsidRPr="00907C50" w:rsidR="005C2DDB" w:rsidP="005C2DDB" w:rsidRDefault="003733D3" w14:paraId="6B793325" w14:textId="755969B3">
            <w:pPr>
              <w:rPr>
                <w:sz w:val="26"/>
                <w:szCs w:val="26"/>
              </w:rPr>
            </w:pPr>
            <w:r w:rsidRPr="00907C50">
              <w:rPr>
                <w:sz w:val="26"/>
                <w:szCs w:val="26"/>
              </w:rPr>
              <w:t>6,118</w:t>
            </w:r>
          </w:p>
        </w:tc>
      </w:tr>
      <w:tr w:rsidR="005C2DDB" w:rsidTr="005C2DDB" w14:paraId="392C1ABC" w14:textId="77777777">
        <w:tc>
          <w:tcPr>
            <w:tcW w:w="2122" w:type="dxa"/>
          </w:tcPr>
          <w:p w:rsidR="005C2DDB" w:rsidP="005C2DDB" w:rsidRDefault="005C2DDB" w14:paraId="19FB2536" w14:textId="414DA9F6">
            <w:pPr>
              <w:rPr>
                <w:b/>
                <w:bCs/>
                <w:sz w:val="26"/>
                <w:szCs w:val="26"/>
              </w:rPr>
            </w:pPr>
            <w:r>
              <w:rPr>
                <w:b/>
                <w:bCs/>
                <w:sz w:val="26"/>
                <w:szCs w:val="26"/>
              </w:rPr>
              <w:t>Galaxy S24 Ultra</w:t>
            </w:r>
          </w:p>
        </w:tc>
        <w:tc>
          <w:tcPr>
            <w:tcW w:w="1728" w:type="dxa"/>
          </w:tcPr>
          <w:p w:rsidRPr="00907C50" w:rsidR="005C2DDB" w:rsidP="005C2DDB" w:rsidRDefault="00E11C54" w14:paraId="52CF3E6A" w14:textId="5E8F217E">
            <w:pPr>
              <w:rPr>
                <w:sz w:val="26"/>
                <w:szCs w:val="26"/>
              </w:rPr>
            </w:pPr>
            <w:r w:rsidRPr="00907C50">
              <w:rPr>
                <w:sz w:val="26"/>
                <w:szCs w:val="26"/>
              </w:rPr>
              <w:t>7,26</w:t>
            </w:r>
          </w:p>
        </w:tc>
        <w:tc>
          <w:tcPr>
            <w:tcW w:w="1926" w:type="dxa"/>
          </w:tcPr>
          <w:p w:rsidRPr="00907C50" w:rsidR="005C2DDB" w:rsidP="005C2DDB" w:rsidRDefault="00D35E1B" w14:paraId="739A5261" w14:textId="3F6FBE80">
            <w:pPr>
              <w:rPr>
                <w:sz w:val="26"/>
                <w:szCs w:val="26"/>
              </w:rPr>
            </w:pPr>
            <w:r w:rsidRPr="00907C50">
              <w:rPr>
                <w:sz w:val="26"/>
                <w:szCs w:val="26"/>
              </w:rPr>
              <w:t>4,266</w:t>
            </w:r>
          </w:p>
        </w:tc>
        <w:tc>
          <w:tcPr>
            <w:tcW w:w="1926" w:type="dxa"/>
          </w:tcPr>
          <w:p w:rsidRPr="00907C50" w:rsidR="005C2DDB" w:rsidP="005C2DDB" w:rsidRDefault="00331321" w14:paraId="02574655" w14:textId="43CDB138">
            <w:pPr>
              <w:rPr>
                <w:sz w:val="26"/>
                <w:szCs w:val="26"/>
              </w:rPr>
            </w:pPr>
            <w:r w:rsidRPr="00907C50">
              <w:rPr>
                <w:sz w:val="26"/>
                <w:szCs w:val="26"/>
              </w:rPr>
              <w:t>5,116</w:t>
            </w:r>
          </w:p>
        </w:tc>
        <w:tc>
          <w:tcPr>
            <w:tcW w:w="1926" w:type="dxa"/>
          </w:tcPr>
          <w:p w:rsidRPr="00907C50" w:rsidR="005C2DDB" w:rsidP="005C2DDB" w:rsidRDefault="007B54DD" w14:paraId="6931DE5A" w14:textId="1ACADE0C">
            <w:pPr>
              <w:rPr>
                <w:sz w:val="26"/>
                <w:szCs w:val="26"/>
              </w:rPr>
            </w:pPr>
            <w:r w:rsidRPr="00907C50">
              <w:rPr>
                <w:sz w:val="26"/>
                <w:szCs w:val="26"/>
              </w:rPr>
              <w:t>5,65</w:t>
            </w:r>
          </w:p>
        </w:tc>
      </w:tr>
      <w:tr w:rsidR="005C2DDB" w:rsidTr="005C2DDB" w14:paraId="75140C59" w14:textId="77777777">
        <w:tc>
          <w:tcPr>
            <w:tcW w:w="2122" w:type="dxa"/>
          </w:tcPr>
          <w:p w:rsidR="005C2DDB" w:rsidP="005C2DDB" w:rsidRDefault="005C2DDB" w14:paraId="6C0A6853" w14:textId="336A809A">
            <w:pPr>
              <w:rPr>
                <w:b/>
                <w:bCs/>
                <w:sz w:val="26"/>
                <w:szCs w:val="26"/>
              </w:rPr>
            </w:pPr>
            <w:r>
              <w:rPr>
                <w:b/>
                <w:bCs/>
                <w:sz w:val="26"/>
                <w:szCs w:val="26"/>
              </w:rPr>
              <w:t>Xiaomi 14T Pro</w:t>
            </w:r>
          </w:p>
        </w:tc>
        <w:tc>
          <w:tcPr>
            <w:tcW w:w="1728" w:type="dxa"/>
          </w:tcPr>
          <w:p w:rsidRPr="00907C50" w:rsidR="005C2DDB" w:rsidP="005C2DDB" w:rsidRDefault="004B343F" w14:paraId="665123AC" w14:textId="2740A41C">
            <w:pPr>
              <w:rPr>
                <w:sz w:val="26"/>
                <w:szCs w:val="26"/>
              </w:rPr>
            </w:pPr>
            <w:r w:rsidRPr="00907C50">
              <w:rPr>
                <w:sz w:val="26"/>
                <w:szCs w:val="26"/>
              </w:rPr>
              <w:t>4,633</w:t>
            </w:r>
          </w:p>
        </w:tc>
        <w:tc>
          <w:tcPr>
            <w:tcW w:w="1926" w:type="dxa"/>
          </w:tcPr>
          <w:p w:rsidRPr="00907C50" w:rsidR="005C2DDB" w:rsidP="005C2DDB" w:rsidRDefault="008A53AA" w14:paraId="51D27080" w14:textId="2D0DDAB6">
            <w:pPr>
              <w:rPr>
                <w:sz w:val="26"/>
                <w:szCs w:val="26"/>
              </w:rPr>
            </w:pPr>
            <w:r w:rsidRPr="00907C50">
              <w:rPr>
                <w:sz w:val="26"/>
                <w:szCs w:val="26"/>
              </w:rPr>
              <w:t>4,816</w:t>
            </w:r>
          </w:p>
        </w:tc>
        <w:tc>
          <w:tcPr>
            <w:tcW w:w="1926" w:type="dxa"/>
          </w:tcPr>
          <w:p w:rsidRPr="00907C50" w:rsidR="005C2DDB" w:rsidP="00B024A5" w:rsidRDefault="008E2B68" w14:paraId="1132B160" w14:textId="0A908CEB">
            <w:pPr>
              <w:rPr>
                <w:sz w:val="26"/>
                <w:szCs w:val="26"/>
              </w:rPr>
            </w:pPr>
            <w:r w:rsidRPr="00907C50">
              <w:rPr>
                <w:sz w:val="26"/>
                <w:szCs w:val="26"/>
              </w:rPr>
              <w:t>4,65</w:t>
            </w:r>
          </w:p>
        </w:tc>
        <w:tc>
          <w:tcPr>
            <w:tcW w:w="1926" w:type="dxa"/>
          </w:tcPr>
          <w:p w:rsidRPr="00907C50" w:rsidR="005C2DDB" w:rsidP="005C2DDB" w:rsidRDefault="00907C50" w14:paraId="60CB5F4E" w14:textId="4386579F">
            <w:pPr>
              <w:rPr>
                <w:sz w:val="26"/>
                <w:szCs w:val="26"/>
              </w:rPr>
            </w:pPr>
            <w:r w:rsidRPr="00907C50">
              <w:rPr>
                <w:sz w:val="26"/>
                <w:szCs w:val="26"/>
              </w:rPr>
              <w:t>4,573</w:t>
            </w:r>
          </w:p>
        </w:tc>
      </w:tr>
      <w:bookmarkEnd w:id="29"/>
    </w:tbl>
    <w:p w:rsidR="0095567D" w:rsidP="000731D8" w:rsidRDefault="0095567D" w14:paraId="2729207B" w14:textId="669171F8">
      <w:pPr>
        <w:rPr>
          <w:b/>
          <w:bCs/>
          <w:sz w:val="26"/>
          <w:szCs w:val="26"/>
        </w:rPr>
      </w:pPr>
    </w:p>
    <w:p w:rsidR="00D91615" w:rsidP="5F864504" w:rsidRDefault="00771693" w14:paraId="30BB957A" w14:textId="2D1D115E">
      <w:pPr>
        <w:jc w:val="both"/>
        <w:rPr>
          <w:sz w:val="26"/>
          <w:szCs w:val="26"/>
        </w:rPr>
      </w:pPr>
      <w:r>
        <w:rPr>
          <w:sz w:val="26"/>
          <w:szCs w:val="26"/>
        </w:rPr>
        <w:t xml:space="preserve">Dal grafico emerge una dominanza del Galaxy S24 Ultra </w:t>
      </w:r>
      <w:r w:rsidR="00D91615">
        <w:rPr>
          <w:sz w:val="26"/>
          <w:szCs w:val="26"/>
        </w:rPr>
        <w:t xml:space="preserve">in termini di prestazioni, che è la variabile più importante per gli individui del cluster 1. </w:t>
      </w:r>
      <w:r w:rsidR="00391F6D">
        <w:rPr>
          <w:sz w:val="26"/>
          <w:szCs w:val="26"/>
        </w:rPr>
        <w:t xml:space="preserve">Questo suggerisce che tale smartphone potrebbe essere dotato di un processore più potente </w:t>
      </w:r>
      <w:r w:rsidR="00587479">
        <w:rPr>
          <w:sz w:val="26"/>
          <w:szCs w:val="26"/>
        </w:rPr>
        <w:t xml:space="preserve">o di una migliore ottimizzazione del software </w:t>
      </w:r>
      <w:r w:rsidR="00391F6D">
        <w:rPr>
          <w:sz w:val="26"/>
          <w:szCs w:val="26"/>
        </w:rPr>
        <w:t>rispetto agli altri due dispositivi analizzati</w:t>
      </w:r>
      <w:r w:rsidR="00587479">
        <w:rPr>
          <w:sz w:val="26"/>
          <w:szCs w:val="26"/>
        </w:rPr>
        <w:t xml:space="preserve">. </w:t>
      </w:r>
    </w:p>
    <w:p w:rsidR="00587479" w:rsidP="5F864504" w:rsidRDefault="00D422B6" w14:paraId="26F1BFC7" w14:textId="78FFB243">
      <w:pPr>
        <w:jc w:val="both"/>
        <w:rPr>
          <w:sz w:val="26"/>
          <w:szCs w:val="26"/>
        </w:rPr>
      </w:pPr>
      <w:r>
        <w:rPr>
          <w:sz w:val="26"/>
          <w:szCs w:val="26"/>
        </w:rPr>
        <w:t xml:space="preserve">Per l’economicità invece si nota </w:t>
      </w:r>
      <w:r w:rsidR="00A772BF">
        <w:rPr>
          <w:sz w:val="26"/>
          <w:szCs w:val="26"/>
        </w:rPr>
        <w:t xml:space="preserve">come lo Xiaomi 14T Pro sia il modello più economico, seguito dal Galaxy S24 Ultra e poi dall’iPhone 16 Pro. </w:t>
      </w:r>
      <w:r w:rsidR="00EA54E6">
        <w:rPr>
          <w:sz w:val="26"/>
          <w:szCs w:val="26"/>
        </w:rPr>
        <w:t xml:space="preserve">Questo posizionamento è coerente con la percezione generale del marchio Xiaomi come più accessibile rispetto ad Apple e Samsung. </w:t>
      </w:r>
    </w:p>
    <w:p w:rsidRPr="00771693" w:rsidR="00771693" w:rsidP="5F864504" w:rsidRDefault="00DB6892" w14:paraId="48CFAF7E" w14:textId="4EA6F4C6">
      <w:pPr>
        <w:jc w:val="both"/>
        <w:rPr>
          <w:sz w:val="26"/>
          <w:szCs w:val="26"/>
        </w:rPr>
      </w:pPr>
      <w:r>
        <w:rPr>
          <w:sz w:val="26"/>
          <w:szCs w:val="26"/>
        </w:rPr>
        <w:t xml:space="preserve">Per quanto riguarda </w:t>
      </w:r>
      <w:r w:rsidR="003B0771">
        <w:rPr>
          <w:sz w:val="26"/>
          <w:szCs w:val="26"/>
        </w:rPr>
        <w:t>il</w:t>
      </w:r>
      <w:r w:rsidR="00711C3E">
        <w:rPr>
          <w:sz w:val="26"/>
          <w:szCs w:val="26"/>
        </w:rPr>
        <w:t xml:space="preserve"> </w:t>
      </w:r>
      <w:r w:rsidR="00FA6F93">
        <w:rPr>
          <w:sz w:val="26"/>
          <w:szCs w:val="26"/>
        </w:rPr>
        <w:t xml:space="preserve">design e la forza del brand si evidenzia una dominanza </w:t>
      </w:r>
      <w:r w:rsidR="003D60E7">
        <w:rPr>
          <w:sz w:val="26"/>
          <w:szCs w:val="26"/>
        </w:rPr>
        <w:t xml:space="preserve">dell’iPhone 16 Pro rispetto agli altri due dispositivi analizzati. </w:t>
      </w:r>
      <w:r w:rsidR="000A28E7">
        <w:rPr>
          <w:sz w:val="26"/>
          <w:szCs w:val="26"/>
        </w:rPr>
        <w:t xml:space="preserve">Ciò </w:t>
      </w:r>
      <w:r w:rsidR="00031936">
        <w:rPr>
          <w:sz w:val="26"/>
          <w:szCs w:val="26"/>
        </w:rPr>
        <w:t xml:space="preserve">indica come l’iPhone sia il modello considerato più piacevole </w:t>
      </w:r>
      <w:r w:rsidR="008144B3">
        <w:rPr>
          <w:sz w:val="26"/>
          <w:szCs w:val="26"/>
        </w:rPr>
        <w:t xml:space="preserve">esteticamente </w:t>
      </w:r>
      <w:r w:rsidR="00F67772">
        <w:rPr>
          <w:sz w:val="26"/>
          <w:szCs w:val="26"/>
        </w:rPr>
        <w:t xml:space="preserve">e l’importanza della lunga storia di Apple </w:t>
      </w:r>
      <w:r w:rsidR="002150FF">
        <w:rPr>
          <w:sz w:val="26"/>
          <w:szCs w:val="26"/>
        </w:rPr>
        <w:t xml:space="preserve">e della sua reputazione di marchio premium. </w:t>
      </w:r>
    </w:p>
    <w:p w:rsidR="00D66B9E" w:rsidP="0095567D" w:rsidRDefault="0095567D" w14:paraId="106A4FD0" w14:textId="282979D0">
      <w:pPr>
        <w:jc w:val="center"/>
        <w:rPr>
          <w:b/>
          <w:bCs/>
          <w:sz w:val="26"/>
          <w:szCs w:val="26"/>
        </w:rPr>
      </w:pPr>
      <w:r>
        <w:rPr>
          <w:b/>
          <w:bCs/>
          <w:noProof/>
          <w:sz w:val="26"/>
          <w:szCs w:val="26"/>
        </w:rPr>
        <w:lastRenderedPageBreak/>
        <w:drawing>
          <wp:inline distT="0" distB="0" distL="0" distR="0" wp14:anchorId="621BC663" wp14:editId="0C35C85D">
            <wp:extent cx="5006340" cy="2954749"/>
            <wp:effectExtent l="0" t="0" r="3810" b="0"/>
            <wp:docPr id="153581418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9966" cy="2956889"/>
                    </a:xfrm>
                    <a:prstGeom prst="rect">
                      <a:avLst/>
                    </a:prstGeom>
                    <a:noFill/>
                  </pic:spPr>
                </pic:pic>
              </a:graphicData>
            </a:graphic>
          </wp:inline>
        </w:drawing>
      </w:r>
    </w:p>
    <w:p w:rsidR="00F36740" w:rsidP="0095567D" w:rsidRDefault="00F36740" w14:paraId="65D7762F" w14:textId="77777777">
      <w:pPr>
        <w:jc w:val="center"/>
        <w:rPr>
          <w:b/>
          <w:bCs/>
          <w:sz w:val="26"/>
          <w:szCs w:val="26"/>
        </w:rPr>
      </w:pPr>
    </w:p>
    <w:tbl>
      <w:tblPr>
        <w:tblStyle w:val="Grigliatabella"/>
        <w:tblW w:w="0" w:type="auto"/>
        <w:tblLook w:val="04A0" w:firstRow="1" w:lastRow="0" w:firstColumn="1" w:lastColumn="0" w:noHBand="0" w:noVBand="1"/>
      </w:tblPr>
      <w:tblGrid>
        <w:gridCol w:w="3209"/>
        <w:gridCol w:w="3209"/>
        <w:gridCol w:w="3210"/>
      </w:tblGrid>
      <w:tr w:rsidR="00526677" w:rsidTr="00B024A5" w14:paraId="013AD859" w14:textId="77777777">
        <w:tc>
          <w:tcPr>
            <w:tcW w:w="3209" w:type="dxa"/>
            <w:tcBorders>
              <w:top w:val="nil"/>
              <w:left w:val="nil"/>
            </w:tcBorders>
          </w:tcPr>
          <w:p w:rsidR="00526677" w:rsidP="003D2FA2" w:rsidRDefault="00526677" w14:paraId="3C61DFD9" w14:textId="77777777">
            <w:pPr>
              <w:rPr>
                <w:b/>
                <w:bCs/>
                <w:sz w:val="26"/>
                <w:szCs w:val="26"/>
              </w:rPr>
            </w:pPr>
            <w:bookmarkStart w:name="_Hlk188546344" w:id="30"/>
          </w:p>
        </w:tc>
        <w:tc>
          <w:tcPr>
            <w:tcW w:w="3209" w:type="dxa"/>
          </w:tcPr>
          <w:p w:rsidR="00526677" w:rsidP="003D2FA2" w:rsidRDefault="00526677" w14:paraId="11D560B3" w14:textId="77DFA48A">
            <w:pPr>
              <w:rPr>
                <w:b/>
                <w:bCs/>
                <w:sz w:val="26"/>
                <w:szCs w:val="26"/>
              </w:rPr>
            </w:pPr>
            <w:r>
              <w:rPr>
                <w:b/>
                <w:bCs/>
                <w:sz w:val="26"/>
                <w:szCs w:val="26"/>
              </w:rPr>
              <w:t>Notorietà</w:t>
            </w:r>
          </w:p>
        </w:tc>
        <w:tc>
          <w:tcPr>
            <w:tcW w:w="3210" w:type="dxa"/>
          </w:tcPr>
          <w:p w:rsidR="00526677" w:rsidP="003D2FA2" w:rsidRDefault="00526677" w14:paraId="41EB76D6" w14:textId="0097F7F0">
            <w:pPr>
              <w:rPr>
                <w:b/>
                <w:bCs/>
                <w:sz w:val="26"/>
                <w:szCs w:val="26"/>
              </w:rPr>
            </w:pPr>
            <w:r>
              <w:rPr>
                <w:b/>
                <w:bCs/>
                <w:sz w:val="26"/>
                <w:szCs w:val="26"/>
              </w:rPr>
              <w:t>Affidabilità</w:t>
            </w:r>
          </w:p>
        </w:tc>
      </w:tr>
      <w:tr w:rsidR="00526677" w:rsidTr="00526677" w14:paraId="590B5C3F" w14:textId="77777777">
        <w:tc>
          <w:tcPr>
            <w:tcW w:w="3209" w:type="dxa"/>
          </w:tcPr>
          <w:p w:rsidR="00526677" w:rsidP="003D2FA2" w:rsidRDefault="00526677" w14:paraId="498A7153" w14:textId="1212D003">
            <w:pPr>
              <w:rPr>
                <w:b/>
                <w:bCs/>
                <w:sz w:val="26"/>
                <w:szCs w:val="26"/>
              </w:rPr>
            </w:pPr>
            <w:r>
              <w:rPr>
                <w:b/>
                <w:bCs/>
                <w:sz w:val="26"/>
                <w:szCs w:val="26"/>
              </w:rPr>
              <w:t>iPhone 16 Pro</w:t>
            </w:r>
          </w:p>
        </w:tc>
        <w:tc>
          <w:tcPr>
            <w:tcW w:w="3209" w:type="dxa"/>
          </w:tcPr>
          <w:p w:rsidRPr="00555D79" w:rsidR="00526677" w:rsidP="003D2FA2" w:rsidRDefault="00593E2F" w14:paraId="5F2A5053" w14:textId="4804DA6F">
            <w:pPr>
              <w:rPr>
                <w:sz w:val="26"/>
                <w:szCs w:val="26"/>
              </w:rPr>
            </w:pPr>
            <w:r w:rsidRPr="00555D79">
              <w:rPr>
                <w:sz w:val="26"/>
                <w:szCs w:val="26"/>
              </w:rPr>
              <w:t>6,2</w:t>
            </w:r>
          </w:p>
        </w:tc>
        <w:tc>
          <w:tcPr>
            <w:tcW w:w="3210" w:type="dxa"/>
          </w:tcPr>
          <w:p w:rsidRPr="00555D79" w:rsidR="00526677" w:rsidP="003D2FA2" w:rsidRDefault="0076372E" w14:paraId="755856EB" w14:textId="583E7A02">
            <w:pPr>
              <w:rPr>
                <w:sz w:val="26"/>
                <w:szCs w:val="26"/>
              </w:rPr>
            </w:pPr>
            <w:r w:rsidRPr="00555D79">
              <w:rPr>
                <w:sz w:val="26"/>
                <w:szCs w:val="26"/>
              </w:rPr>
              <w:t>5,683</w:t>
            </w:r>
          </w:p>
        </w:tc>
      </w:tr>
      <w:tr w:rsidR="00526677" w:rsidTr="00526677" w14:paraId="75CD6630" w14:textId="77777777">
        <w:tc>
          <w:tcPr>
            <w:tcW w:w="3209" w:type="dxa"/>
          </w:tcPr>
          <w:p w:rsidR="00526677" w:rsidP="003D2FA2" w:rsidRDefault="00526677" w14:paraId="23DEC5DD" w14:textId="7B975104">
            <w:pPr>
              <w:rPr>
                <w:b/>
                <w:bCs/>
                <w:sz w:val="26"/>
                <w:szCs w:val="26"/>
              </w:rPr>
            </w:pPr>
            <w:r>
              <w:rPr>
                <w:b/>
                <w:bCs/>
                <w:sz w:val="26"/>
                <w:szCs w:val="26"/>
              </w:rPr>
              <w:t>Galaxy S24 Ultra</w:t>
            </w:r>
          </w:p>
        </w:tc>
        <w:tc>
          <w:tcPr>
            <w:tcW w:w="3209" w:type="dxa"/>
          </w:tcPr>
          <w:p w:rsidRPr="00555D79" w:rsidR="00526677" w:rsidP="003D2FA2" w:rsidRDefault="005E6160" w14:paraId="3459751F" w14:textId="7000580A">
            <w:pPr>
              <w:rPr>
                <w:sz w:val="26"/>
                <w:szCs w:val="26"/>
              </w:rPr>
            </w:pPr>
            <w:r w:rsidRPr="00555D79">
              <w:rPr>
                <w:sz w:val="26"/>
                <w:szCs w:val="26"/>
              </w:rPr>
              <w:t>5,63</w:t>
            </w:r>
          </w:p>
        </w:tc>
        <w:tc>
          <w:tcPr>
            <w:tcW w:w="3210" w:type="dxa"/>
          </w:tcPr>
          <w:p w:rsidRPr="00555D79" w:rsidR="00526677" w:rsidP="003D2FA2" w:rsidRDefault="005F4463" w14:paraId="66EEE4D3" w14:textId="3F8E8D37">
            <w:pPr>
              <w:rPr>
                <w:sz w:val="26"/>
                <w:szCs w:val="26"/>
              </w:rPr>
            </w:pPr>
            <w:r w:rsidRPr="00555D79">
              <w:rPr>
                <w:sz w:val="26"/>
                <w:szCs w:val="26"/>
              </w:rPr>
              <w:t>5,75</w:t>
            </w:r>
          </w:p>
        </w:tc>
      </w:tr>
      <w:tr w:rsidR="00526677" w:rsidTr="00526677" w14:paraId="553D6D05" w14:textId="77777777">
        <w:tc>
          <w:tcPr>
            <w:tcW w:w="3209" w:type="dxa"/>
          </w:tcPr>
          <w:p w:rsidR="00526677" w:rsidP="003D2FA2" w:rsidRDefault="00526677" w14:paraId="63D64316" w14:textId="5FE4417D">
            <w:pPr>
              <w:rPr>
                <w:b/>
                <w:bCs/>
                <w:sz w:val="26"/>
                <w:szCs w:val="26"/>
              </w:rPr>
            </w:pPr>
            <w:r>
              <w:rPr>
                <w:b/>
                <w:bCs/>
                <w:sz w:val="26"/>
                <w:szCs w:val="26"/>
              </w:rPr>
              <w:t>Xiaomi 14T Pro</w:t>
            </w:r>
          </w:p>
        </w:tc>
        <w:tc>
          <w:tcPr>
            <w:tcW w:w="3209" w:type="dxa"/>
          </w:tcPr>
          <w:p w:rsidRPr="00555D79" w:rsidR="00526677" w:rsidP="003D2FA2" w:rsidRDefault="00D0010D" w14:paraId="2DD88261" w14:textId="4DFF2963">
            <w:pPr>
              <w:rPr>
                <w:sz w:val="26"/>
                <w:szCs w:val="26"/>
              </w:rPr>
            </w:pPr>
            <w:r w:rsidRPr="00555D79">
              <w:rPr>
                <w:sz w:val="26"/>
                <w:szCs w:val="26"/>
              </w:rPr>
              <w:t>4,45</w:t>
            </w:r>
          </w:p>
        </w:tc>
        <w:tc>
          <w:tcPr>
            <w:tcW w:w="3210" w:type="dxa"/>
          </w:tcPr>
          <w:p w:rsidRPr="00555D79" w:rsidR="00526677" w:rsidP="003D2FA2" w:rsidRDefault="00555D79" w14:paraId="660E7F7B" w14:textId="4F7EB042">
            <w:pPr>
              <w:rPr>
                <w:sz w:val="26"/>
                <w:szCs w:val="26"/>
              </w:rPr>
            </w:pPr>
            <w:r w:rsidRPr="00555D79">
              <w:rPr>
                <w:sz w:val="26"/>
                <w:szCs w:val="26"/>
              </w:rPr>
              <w:t>5,23</w:t>
            </w:r>
          </w:p>
        </w:tc>
      </w:tr>
      <w:bookmarkEnd w:id="30"/>
    </w:tbl>
    <w:p w:rsidR="0068043D" w:rsidP="003D2FA2" w:rsidRDefault="0068043D" w14:paraId="65873749" w14:textId="77777777">
      <w:pPr>
        <w:rPr>
          <w:b/>
          <w:bCs/>
          <w:sz w:val="26"/>
          <w:szCs w:val="26"/>
        </w:rPr>
      </w:pPr>
    </w:p>
    <w:p w:rsidR="001A2EF3" w:rsidP="5F864504" w:rsidRDefault="001646D4" w14:paraId="656889FD" w14:textId="2B2810F1">
      <w:pPr>
        <w:jc w:val="both"/>
        <w:rPr>
          <w:sz w:val="26"/>
          <w:szCs w:val="26"/>
        </w:rPr>
      </w:pPr>
      <w:r>
        <w:rPr>
          <w:sz w:val="26"/>
          <w:szCs w:val="26"/>
        </w:rPr>
        <w:t>Analizzando</w:t>
      </w:r>
      <w:r w:rsidR="00C42DC5">
        <w:rPr>
          <w:sz w:val="26"/>
          <w:szCs w:val="26"/>
        </w:rPr>
        <w:t xml:space="preserve"> </w:t>
      </w:r>
      <w:r w:rsidR="00604E87">
        <w:rPr>
          <w:sz w:val="26"/>
          <w:szCs w:val="26"/>
        </w:rPr>
        <w:t xml:space="preserve">il grafico sovrastante </w:t>
      </w:r>
      <w:r w:rsidR="007D647A">
        <w:rPr>
          <w:sz w:val="26"/>
          <w:szCs w:val="26"/>
        </w:rPr>
        <w:t xml:space="preserve">si nota </w:t>
      </w:r>
      <w:r w:rsidR="00604E87">
        <w:rPr>
          <w:sz w:val="26"/>
          <w:szCs w:val="26"/>
        </w:rPr>
        <w:t>come l’iPhone 16 Pro mant</w:t>
      </w:r>
      <w:r w:rsidR="00C853DB">
        <w:rPr>
          <w:sz w:val="26"/>
          <w:szCs w:val="26"/>
        </w:rPr>
        <w:t xml:space="preserve">enga la sua posizione di leader in termini di notorietà, seguito dal Galaxy S24 Ultra. </w:t>
      </w:r>
    </w:p>
    <w:p w:rsidR="00C853DB" w:rsidP="5F864504" w:rsidRDefault="00C853DB" w14:paraId="274CEA93" w14:textId="127C1FCA">
      <w:pPr>
        <w:jc w:val="both"/>
        <w:rPr>
          <w:sz w:val="26"/>
          <w:szCs w:val="26"/>
        </w:rPr>
      </w:pPr>
      <w:r>
        <w:rPr>
          <w:sz w:val="26"/>
          <w:szCs w:val="26"/>
        </w:rPr>
        <w:t xml:space="preserve">Per l’affidabilità invece </w:t>
      </w:r>
      <w:r w:rsidR="003307EF">
        <w:rPr>
          <w:sz w:val="26"/>
          <w:szCs w:val="26"/>
        </w:rPr>
        <w:t xml:space="preserve">il Galaxy S24 Ultra supera di poco l’iPhone 16 Pro, suggerendo che gli utenti di questo cluster percepiscono </w:t>
      </w:r>
      <w:r w:rsidR="00A25C2B">
        <w:rPr>
          <w:sz w:val="26"/>
          <w:szCs w:val="26"/>
        </w:rPr>
        <w:t>tale dispositivo come più affidabile.</w:t>
      </w:r>
    </w:p>
    <w:p w:rsidRPr="001646D4" w:rsidR="00A25C2B" w:rsidP="5F864504" w:rsidRDefault="00A25C2B" w14:paraId="2F0E1170" w14:textId="7E118A47">
      <w:pPr>
        <w:jc w:val="both"/>
        <w:rPr>
          <w:sz w:val="26"/>
          <w:szCs w:val="26"/>
        </w:rPr>
      </w:pPr>
      <w:r>
        <w:rPr>
          <w:sz w:val="26"/>
          <w:szCs w:val="26"/>
        </w:rPr>
        <w:t xml:space="preserve">Questo potrebbe essere dovuto ai notevoli progressi fatti negli ultimi anni da Samsung in termini di qualità e affidabilità dei suoi prodotti, avvicinandosi sempre di più ai livelli di Apple. </w:t>
      </w:r>
    </w:p>
    <w:p w:rsidR="00535359" w:rsidP="00535359" w:rsidRDefault="00535359" w14:paraId="299BEE10" w14:textId="77777777">
      <w:pPr>
        <w:spacing w:after="0"/>
        <w:jc w:val="center"/>
        <w:rPr>
          <w:b/>
          <w:bCs/>
          <w:sz w:val="26"/>
          <w:szCs w:val="26"/>
        </w:rPr>
      </w:pPr>
    </w:p>
    <w:p w:rsidR="00501B99" w:rsidP="00420039" w:rsidRDefault="00501B99" w14:paraId="24635E36" w14:textId="77777777">
      <w:pPr>
        <w:spacing w:after="0"/>
        <w:jc w:val="center"/>
        <w:rPr>
          <w:b/>
          <w:bCs/>
          <w:sz w:val="26"/>
          <w:szCs w:val="26"/>
        </w:rPr>
      </w:pPr>
    </w:p>
    <w:p w:rsidR="00501B99" w:rsidP="00420039" w:rsidRDefault="00501B99" w14:paraId="57BE9AE6" w14:textId="77777777">
      <w:pPr>
        <w:spacing w:after="0"/>
        <w:jc w:val="center"/>
        <w:rPr>
          <w:b/>
          <w:bCs/>
          <w:sz w:val="26"/>
          <w:szCs w:val="26"/>
        </w:rPr>
      </w:pPr>
    </w:p>
    <w:p w:rsidR="00501B99" w:rsidP="00420039" w:rsidRDefault="00501B99" w14:paraId="06576C96" w14:textId="77777777">
      <w:pPr>
        <w:spacing w:after="0"/>
        <w:jc w:val="center"/>
        <w:rPr>
          <w:b/>
          <w:bCs/>
          <w:sz w:val="26"/>
          <w:szCs w:val="26"/>
        </w:rPr>
      </w:pPr>
    </w:p>
    <w:p w:rsidR="00501B99" w:rsidP="00420039" w:rsidRDefault="00501B99" w14:paraId="4B7404D5" w14:textId="77777777">
      <w:pPr>
        <w:spacing w:after="0"/>
        <w:jc w:val="center"/>
        <w:rPr>
          <w:b/>
          <w:bCs/>
          <w:sz w:val="26"/>
          <w:szCs w:val="26"/>
        </w:rPr>
      </w:pPr>
    </w:p>
    <w:p w:rsidR="00501B99" w:rsidP="00420039" w:rsidRDefault="00501B99" w14:paraId="7F65B93D" w14:textId="77777777">
      <w:pPr>
        <w:spacing w:after="0"/>
        <w:jc w:val="center"/>
        <w:rPr>
          <w:b/>
          <w:bCs/>
          <w:sz w:val="26"/>
          <w:szCs w:val="26"/>
        </w:rPr>
      </w:pPr>
    </w:p>
    <w:p w:rsidR="00501B99" w:rsidP="00420039" w:rsidRDefault="00501B99" w14:paraId="61D1A376" w14:textId="77777777">
      <w:pPr>
        <w:spacing w:after="0"/>
        <w:jc w:val="center"/>
        <w:rPr>
          <w:b/>
          <w:bCs/>
          <w:sz w:val="26"/>
          <w:szCs w:val="26"/>
        </w:rPr>
      </w:pPr>
    </w:p>
    <w:p w:rsidR="00501B99" w:rsidP="00420039" w:rsidRDefault="00501B99" w14:paraId="32A097E7" w14:textId="77777777">
      <w:pPr>
        <w:spacing w:after="0"/>
        <w:jc w:val="center"/>
        <w:rPr>
          <w:b/>
          <w:bCs/>
          <w:sz w:val="26"/>
          <w:szCs w:val="26"/>
        </w:rPr>
      </w:pPr>
    </w:p>
    <w:p w:rsidR="00501B99" w:rsidP="00420039" w:rsidRDefault="00501B99" w14:paraId="7E000107" w14:textId="77777777">
      <w:pPr>
        <w:spacing w:after="0"/>
        <w:jc w:val="center"/>
        <w:rPr>
          <w:b/>
          <w:bCs/>
          <w:sz w:val="26"/>
          <w:szCs w:val="26"/>
        </w:rPr>
      </w:pPr>
    </w:p>
    <w:p w:rsidR="00501B99" w:rsidP="00420039" w:rsidRDefault="00501B99" w14:paraId="30E6ABDD" w14:textId="77777777">
      <w:pPr>
        <w:spacing w:after="0"/>
        <w:jc w:val="center"/>
        <w:rPr>
          <w:b/>
          <w:bCs/>
          <w:sz w:val="26"/>
          <w:szCs w:val="26"/>
        </w:rPr>
      </w:pPr>
    </w:p>
    <w:p w:rsidR="00501B99" w:rsidP="00420039" w:rsidRDefault="00501B99" w14:paraId="0F6F4C29" w14:textId="77777777">
      <w:pPr>
        <w:spacing w:after="0"/>
        <w:jc w:val="center"/>
        <w:rPr>
          <w:b/>
          <w:bCs/>
          <w:sz w:val="26"/>
          <w:szCs w:val="26"/>
        </w:rPr>
      </w:pPr>
    </w:p>
    <w:p w:rsidR="00501B99" w:rsidP="00420039" w:rsidRDefault="00501B99" w14:paraId="3AE10DEB" w14:textId="77777777">
      <w:pPr>
        <w:spacing w:after="0"/>
        <w:jc w:val="center"/>
        <w:rPr>
          <w:b/>
          <w:bCs/>
          <w:sz w:val="26"/>
          <w:szCs w:val="26"/>
        </w:rPr>
      </w:pPr>
    </w:p>
    <w:p w:rsidR="00501B99" w:rsidP="00420039" w:rsidRDefault="00501B99" w14:paraId="2F2A1026" w14:textId="77777777">
      <w:pPr>
        <w:spacing w:after="0"/>
        <w:jc w:val="center"/>
        <w:rPr>
          <w:b/>
          <w:bCs/>
          <w:sz w:val="26"/>
          <w:szCs w:val="26"/>
        </w:rPr>
      </w:pPr>
    </w:p>
    <w:p w:rsidR="00501B99" w:rsidP="00420039" w:rsidRDefault="00501B99" w14:paraId="351314DE" w14:textId="77777777">
      <w:pPr>
        <w:spacing w:after="0"/>
        <w:jc w:val="center"/>
        <w:rPr>
          <w:b/>
          <w:bCs/>
          <w:sz w:val="26"/>
          <w:szCs w:val="26"/>
        </w:rPr>
      </w:pPr>
    </w:p>
    <w:p w:rsidR="00501B99" w:rsidP="00420039" w:rsidRDefault="00501B99" w14:paraId="7FE83487" w14:textId="3BBC93BA">
      <w:pPr>
        <w:spacing w:after="0"/>
        <w:jc w:val="center"/>
        <w:rPr>
          <w:b/>
          <w:bCs/>
          <w:sz w:val="26"/>
          <w:szCs w:val="26"/>
        </w:rPr>
      </w:pPr>
    </w:p>
    <w:p w:rsidR="006D5D9B" w:rsidP="00D63CF4" w:rsidRDefault="006D5D9B" w14:paraId="372EAEEB" w14:textId="77777777">
      <w:pPr>
        <w:spacing w:after="0"/>
        <w:rPr>
          <w:b/>
          <w:bCs/>
          <w:sz w:val="30"/>
          <w:szCs w:val="30"/>
        </w:rPr>
      </w:pPr>
    </w:p>
    <w:p w:rsidR="0068043D" w:rsidP="00420039" w:rsidRDefault="00535359" w14:paraId="10323892" w14:textId="1C20F39E">
      <w:pPr>
        <w:spacing w:after="0"/>
        <w:jc w:val="center"/>
        <w:rPr>
          <w:b/>
          <w:bCs/>
          <w:sz w:val="30"/>
          <w:szCs w:val="30"/>
        </w:rPr>
      </w:pPr>
      <w:r w:rsidRPr="00501B99">
        <w:rPr>
          <w:b/>
          <w:bCs/>
          <w:sz w:val="30"/>
          <w:szCs w:val="30"/>
        </w:rPr>
        <w:lastRenderedPageBreak/>
        <w:t>CLUSTER 2</w:t>
      </w:r>
    </w:p>
    <w:p w:rsidRPr="00501B99" w:rsidR="00D349CC" w:rsidP="00420039" w:rsidRDefault="00D349CC" w14:paraId="10E6869D" w14:textId="77777777">
      <w:pPr>
        <w:spacing w:after="0"/>
        <w:jc w:val="center"/>
        <w:rPr>
          <w:b/>
          <w:bCs/>
          <w:sz w:val="30"/>
          <w:szCs w:val="30"/>
        </w:rPr>
      </w:pPr>
    </w:p>
    <w:p w:rsidR="00420039" w:rsidP="00420039" w:rsidRDefault="0074030A" w14:paraId="3683D5A9" w14:textId="33F86E50">
      <w:pPr>
        <w:spacing w:after="0"/>
        <w:jc w:val="center"/>
        <w:rPr>
          <w:b/>
          <w:bCs/>
          <w:sz w:val="26"/>
          <w:szCs w:val="26"/>
        </w:rPr>
      </w:pPr>
      <w:r>
        <w:rPr>
          <w:b/>
          <w:bCs/>
          <w:noProof/>
          <w:sz w:val="26"/>
          <w:szCs w:val="26"/>
        </w:rPr>
        <w:drawing>
          <wp:inline distT="0" distB="0" distL="0" distR="0" wp14:anchorId="4A54FBC7" wp14:editId="2DC6300A">
            <wp:extent cx="4892040" cy="2940645"/>
            <wp:effectExtent l="0" t="0" r="3810" b="0"/>
            <wp:docPr id="4086346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97827" cy="2944124"/>
                    </a:xfrm>
                    <a:prstGeom prst="rect">
                      <a:avLst/>
                    </a:prstGeom>
                    <a:noFill/>
                  </pic:spPr>
                </pic:pic>
              </a:graphicData>
            </a:graphic>
          </wp:inline>
        </w:drawing>
      </w:r>
    </w:p>
    <w:p w:rsidR="00501B99" w:rsidP="00501B99" w:rsidRDefault="00501B99" w14:paraId="1CE81418" w14:textId="09706AC6">
      <w:pPr>
        <w:jc w:val="center"/>
        <w:rPr>
          <w:b/>
          <w:bCs/>
          <w:sz w:val="26"/>
          <w:szCs w:val="26"/>
        </w:rPr>
      </w:pPr>
    </w:p>
    <w:tbl>
      <w:tblPr>
        <w:tblStyle w:val="Grigliatabella"/>
        <w:tblW w:w="0" w:type="auto"/>
        <w:tblLook w:val="04A0" w:firstRow="1" w:lastRow="0" w:firstColumn="1" w:lastColumn="0" w:noHBand="0" w:noVBand="1"/>
      </w:tblPr>
      <w:tblGrid>
        <w:gridCol w:w="2122"/>
        <w:gridCol w:w="1728"/>
        <w:gridCol w:w="1926"/>
        <w:gridCol w:w="1926"/>
        <w:gridCol w:w="1926"/>
      </w:tblGrid>
      <w:tr w:rsidR="00420039" w:rsidTr="00B024A5" w14:paraId="359FEBBC" w14:textId="77777777">
        <w:tc>
          <w:tcPr>
            <w:tcW w:w="2122" w:type="dxa"/>
            <w:tcBorders>
              <w:top w:val="nil"/>
              <w:left w:val="nil"/>
            </w:tcBorders>
          </w:tcPr>
          <w:p w:rsidR="00420039" w:rsidRDefault="00420039" w14:paraId="51615776" w14:textId="77777777">
            <w:pPr>
              <w:rPr>
                <w:b/>
                <w:bCs/>
                <w:sz w:val="26"/>
                <w:szCs w:val="26"/>
              </w:rPr>
            </w:pPr>
            <w:bookmarkStart w:name="_Hlk188546514" w:id="31"/>
          </w:p>
        </w:tc>
        <w:tc>
          <w:tcPr>
            <w:tcW w:w="1728" w:type="dxa"/>
          </w:tcPr>
          <w:p w:rsidR="00420039" w:rsidRDefault="00420039" w14:paraId="1E653192" w14:textId="77777777">
            <w:pPr>
              <w:rPr>
                <w:b/>
                <w:bCs/>
                <w:sz w:val="26"/>
                <w:szCs w:val="26"/>
              </w:rPr>
            </w:pPr>
            <w:r>
              <w:rPr>
                <w:b/>
                <w:bCs/>
                <w:sz w:val="26"/>
                <w:szCs w:val="26"/>
              </w:rPr>
              <w:t>Prestazioni</w:t>
            </w:r>
          </w:p>
        </w:tc>
        <w:tc>
          <w:tcPr>
            <w:tcW w:w="1926" w:type="dxa"/>
          </w:tcPr>
          <w:p w:rsidR="00420039" w:rsidRDefault="00420039" w14:paraId="2B2B7081" w14:textId="77777777">
            <w:pPr>
              <w:rPr>
                <w:b/>
                <w:bCs/>
                <w:sz w:val="26"/>
                <w:szCs w:val="26"/>
              </w:rPr>
            </w:pPr>
            <w:r>
              <w:rPr>
                <w:b/>
                <w:bCs/>
                <w:sz w:val="26"/>
                <w:szCs w:val="26"/>
              </w:rPr>
              <w:t>Economicità</w:t>
            </w:r>
          </w:p>
        </w:tc>
        <w:tc>
          <w:tcPr>
            <w:tcW w:w="1926" w:type="dxa"/>
          </w:tcPr>
          <w:p w:rsidR="00420039" w:rsidRDefault="00420039" w14:paraId="3C87BCC3" w14:textId="77777777">
            <w:pPr>
              <w:rPr>
                <w:b/>
                <w:bCs/>
                <w:sz w:val="26"/>
                <w:szCs w:val="26"/>
              </w:rPr>
            </w:pPr>
            <w:r>
              <w:rPr>
                <w:b/>
                <w:bCs/>
                <w:sz w:val="26"/>
                <w:szCs w:val="26"/>
              </w:rPr>
              <w:t>Design</w:t>
            </w:r>
          </w:p>
        </w:tc>
        <w:tc>
          <w:tcPr>
            <w:tcW w:w="1926" w:type="dxa"/>
          </w:tcPr>
          <w:p w:rsidR="00420039" w:rsidRDefault="00420039" w14:paraId="3E614BA6" w14:textId="77777777">
            <w:pPr>
              <w:rPr>
                <w:b/>
                <w:bCs/>
                <w:sz w:val="26"/>
                <w:szCs w:val="26"/>
              </w:rPr>
            </w:pPr>
            <w:r>
              <w:rPr>
                <w:b/>
                <w:bCs/>
                <w:sz w:val="26"/>
                <w:szCs w:val="26"/>
              </w:rPr>
              <w:t>Forza del Brand</w:t>
            </w:r>
          </w:p>
        </w:tc>
      </w:tr>
      <w:tr w:rsidR="00420039" w14:paraId="3F971136" w14:textId="77777777">
        <w:tc>
          <w:tcPr>
            <w:tcW w:w="2122" w:type="dxa"/>
          </w:tcPr>
          <w:p w:rsidR="00420039" w:rsidRDefault="00420039" w14:paraId="53234943" w14:textId="77777777">
            <w:pPr>
              <w:rPr>
                <w:b/>
                <w:bCs/>
                <w:sz w:val="26"/>
                <w:szCs w:val="26"/>
              </w:rPr>
            </w:pPr>
            <w:r>
              <w:rPr>
                <w:b/>
                <w:bCs/>
                <w:sz w:val="26"/>
                <w:szCs w:val="26"/>
              </w:rPr>
              <w:t>iPhone 16 Pro</w:t>
            </w:r>
          </w:p>
        </w:tc>
        <w:tc>
          <w:tcPr>
            <w:tcW w:w="1728" w:type="dxa"/>
          </w:tcPr>
          <w:p w:rsidRPr="0016785B" w:rsidR="00420039" w:rsidRDefault="007C315F" w14:paraId="0BBE7180" w14:textId="70EE56D5">
            <w:pPr>
              <w:rPr>
                <w:sz w:val="26"/>
                <w:szCs w:val="26"/>
              </w:rPr>
            </w:pPr>
            <w:r>
              <w:rPr>
                <w:sz w:val="26"/>
                <w:szCs w:val="26"/>
              </w:rPr>
              <w:t>7,</w:t>
            </w:r>
            <w:r w:rsidR="003C15DB">
              <w:rPr>
                <w:sz w:val="26"/>
                <w:szCs w:val="26"/>
              </w:rPr>
              <w:t>928</w:t>
            </w:r>
          </w:p>
        </w:tc>
        <w:tc>
          <w:tcPr>
            <w:tcW w:w="1926" w:type="dxa"/>
          </w:tcPr>
          <w:p w:rsidRPr="0016785B" w:rsidR="00420039" w:rsidRDefault="003C15DB" w14:paraId="2414ED08" w14:textId="1022C09D">
            <w:pPr>
              <w:rPr>
                <w:sz w:val="26"/>
                <w:szCs w:val="26"/>
              </w:rPr>
            </w:pPr>
            <w:r>
              <w:rPr>
                <w:sz w:val="26"/>
                <w:szCs w:val="26"/>
              </w:rPr>
              <w:t>3,928</w:t>
            </w:r>
          </w:p>
        </w:tc>
        <w:tc>
          <w:tcPr>
            <w:tcW w:w="1926" w:type="dxa"/>
          </w:tcPr>
          <w:p w:rsidRPr="00907C50" w:rsidR="00420039" w:rsidRDefault="006B21BB" w14:paraId="51D601DB" w14:textId="5E060B0C">
            <w:pPr>
              <w:rPr>
                <w:sz w:val="26"/>
                <w:szCs w:val="26"/>
              </w:rPr>
            </w:pPr>
            <w:r>
              <w:rPr>
                <w:sz w:val="26"/>
                <w:szCs w:val="26"/>
              </w:rPr>
              <w:t>7,571</w:t>
            </w:r>
          </w:p>
        </w:tc>
        <w:tc>
          <w:tcPr>
            <w:tcW w:w="1926" w:type="dxa"/>
          </w:tcPr>
          <w:p w:rsidRPr="00907C50" w:rsidR="00420039" w:rsidRDefault="006B21BB" w14:paraId="1A120002" w14:textId="4B748D2B">
            <w:pPr>
              <w:rPr>
                <w:sz w:val="26"/>
                <w:szCs w:val="26"/>
              </w:rPr>
            </w:pPr>
            <w:r>
              <w:rPr>
                <w:sz w:val="26"/>
                <w:szCs w:val="26"/>
              </w:rPr>
              <w:t>7,052</w:t>
            </w:r>
          </w:p>
        </w:tc>
      </w:tr>
      <w:tr w:rsidR="00420039" w14:paraId="4026B063" w14:textId="77777777">
        <w:tc>
          <w:tcPr>
            <w:tcW w:w="2122" w:type="dxa"/>
          </w:tcPr>
          <w:p w:rsidR="00420039" w:rsidRDefault="00420039" w14:paraId="217C1F35" w14:textId="77777777">
            <w:pPr>
              <w:rPr>
                <w:b/>
                <w:bCs/>
                <w:sz w:val="26"/>
                <w:szCs w:val="26"/>
              </w:rPr>
            </w:pPr>
            <w:r>
              <w:rPr>
                <w:b/>
                <w:bCs/>
                <w:sz w:val="26"/>
                <w:szCs w:val="26"/>
              </w:rPr>
              <w:t>Galaxy S24 Ultra</w:t>
            </w:r>
          </w:p>
        </w:tc>
        <w:tc>
          <w:tcPr>
            <w:tcW w:w="1728" w:type="dxa"/>
          </w:tcPr>
          <w:p w:rsidRPr="00907C50" w:rsidR="00420039" w:rsidRDefault="006B21BB" w14:paraId="31C5FEE2" w14:textId="13AAA054">
            <w:pPr>
              <w:rPr>
                <w:sz w:val="26"/>
                <w:szCs w:val="26"/>
              </w:rPr>
            </w:pPr>
            <w:r>
              <w:rPr>
                <w:sz w:val="26"/>
                <w:szCs w:val="26"/>
              </w:rPr>
              <w:t>6,428</w:t>
            </w:r>
          </w:p>
        </w:tc>
        <w:tc>
          <w:tcPr>
            <w:tcW w:w="1926" w:type="dxa"/>
          </w:tcPr>
          <w:p w:rsidRPr="00907C50" w:rsidR="00420039" w:rsidRDefault="00420039" w14:paraId="13CFFAA6" w14:textId="29E3D459">
            <w:pPr>
              <w:rPr>
                <w:sz w:val="26"/>
                <w:szCs w:val="26"/>
              </w:rPr>
            </w:pPr>
            <w:r w:rsidRPr="00907C50">
              <w:rPr>
                <w:sz w:val="26"/>
                <w:szCs w:val="26"/>
              </w:rPr>
              <w:t>4,</w:t>
            </w:r>
            <w:r w:rsidR="006B21BB">
              <w:rPr>
                <w:sz w:val="26"/>
                <w:szCs w:val="26"/>
              </w:rPr>
              <w:t>5</w:t>
            </w:r>
          </w:p>
        </w:tc>
        <w:tc>
          <w:tcPr>
            <w:tcW w:w="1926" w:type="dxa"/>
          </w:tcPr>
          <w:p w:rsidRPr="00907C50" w:rsidR="00420039" w:rsidRDefault="00420039" w14:paraId="2CCF5DEA" w14:textId="7D799864">
            <w:pPr>
              <w:rPr>
                <w:sz w:val="26"/>
                <w:szCs w:val="26"/>
              </w:rPr>
            </w:pPr>
            <w:r w:rsidRPr="00907C50">
              <w:rPr>
                <w:sz w:val="26"/>
                <w:szCs w:val="26"/>
              </w:rPr>
              <w:t>5,</w:t>
            </w:r>
            <w:r w:rsidR="006B21BB">
              <w:rPr>
                <w:sz w:val="26"/>
                <w:szCs w:val="26"/>
              </w:rPr>
              <w:t>285</w:t>
            </w:r>
          </w:p>
        </w:tc>
        <w:tc>
          <w:tcPr>
            <w:tcW w:w="1926" w:type="dxa"/>
          </w:tcPr>
          <w:p w:rsidRPr="00907C50" w:rsidR="00420039" w:rsidRDefault="006B21BB" w14:paraId="2A52A8E9" w14:textId="09EA9426">
            <w:pPr>
              <w:rPr>
                <w:sz w:val="26"/>
                <w:szCs w:val="26"/>
              </w:rPr>
            </w:pPr>
            <w:r>
              <w:rPr>
                <w:sz w:val="26"/>
                <w:szCs w:val="26"/>
              </w:rPr>
              <w:t>6,15</w:t>
            </w:r>
          </w:p>
        </w:tc>
      </w:tr>
      <w:tr w:rsidR="00420039" w14:paraId="36C8466F" w14:textId="77777777">
        <w:tc>
          <w:tcPr>
            <w:tcW w:w="2122" w:type="dxa"/>
          </w:tcPr>
          <w:p w:rsidR="00420039" w:rsidRDefault="00420039" w14:paraId="27499338" w14:textId="77777777">
            <w:pPr>
              <w:rPr>
                <w:b/>
                <w:bCs/>
                <w:sz w:val="26"/>
                <w:szCs w:val="26"/>
              </w:rPr>
            </w:pPr>
            <w:r>
              <w:rPr>
                <w:b/>
                <w:bCs/>
                <w:sz w:val="26"/>
                <w:szCs w:val="26"/>
              </w:rPr>
              <w:t>Xiaomi 14T Pro</w:t>
            </w:r>
          </w:p>
        </w:tc>
        <w:tc>
          <w:tcPr>
            <w:tcW w:w="1728" w:type="dxa"/>
          </w:tcPr>
          <w:p w:rsidRPr="00907C50" w:rsidR="00420039" w:rsidRDefault="006B21BB" w14:paraId="4CA1893C" w14:textId="3D443807">
            <w:pPr>
              <w:rPr>
                <w:sz w:val="26"/>
                <w:szCs w:val="26"/>
              </w:rPr>
            </w:pPr>
            <w:r>
              <w:rPr>
                <w:sz w:val="26"/>
                <w:szCs w:val="26"/>
              </w:rPr>
              <w:t>5,642</w:t>
            </w:r>
          </w:p>
        </w:tc>
        <w:tc>
          <w:tcPr>
            <w:tcW w:w="1926" w:type="dxa"/>
          </w:tcPr>
          <w:p w:rsidRPr="00907C50" w:rsidR="00420039" w:rsidRDefault="00DB164A" w14:paraId="6C1A9DFB" w14:textId="3C1D8AD7">
            <w:pPr>
              <w:rPr>
                <w:sz w:val="26"/>
                <w:szCs w:val="26"/>
              </w:rPr>
            </w:pPr>
            <w:r>
              <w:rPr>
                <w:sz w:val="26"/>
                <w:szCs w:val="26"/>
              </w:rPr>
              <w:t>6</w:t>
            </w:r>
          </w:p>
        </w:tc>
        <w:tc>
          <w:tcPr>
            <w:tcW w:w="1926" w:type="dxa"/>
          </w:tcPr>
          <w:p w:rsidRPr="00907C50" w:rsidR="00420039" w:rsidP="00DB164A" w:rsidRDefault="00DB164A" w14:paraId="542BA88F" w14:textId="451695CF">
            <w:pPr>
              <w:rPr>
                <w:sz w:val="26"/>
                <w:szCs w:val="26"/>
              </w:rPr>
            </w:pPr>
            <w:r>
              <w:rPr>
                <w:sz w:val="26"/>
                <w:szCs w:val="26"/>
              </w:rPr>
              <w:t>5,142</w:t>
            </w:r>
          </w:p>
        </w:tc>
        <w:tc>
          <w:tcPr>
            <w:tcW w:w="1926" w:type="dxa"/>
          </w:tcPr>
          <w:p w:rsidRPr="00907C50" w:rsidR="00420039" w:rsidRDefault="00420039" w14:paraId="29EE51E3" w14:textId="239309DD">
            <w:pPr>
              <w:rPr>
                <w:sz w:val="26"/>
                <w:szCs w:val="26"/>
              </w:rPr>
            </w:pPr>
            <w:r w:rsidRPr="00907C50">
              <w:rPr>
                <w:sz w:val="26"/>
                <w:szCs w:val="26"/>
              </w:rPr>
              <w:t>4,</w:t>
            </w:r>
            <w:r w:rsidR="00DB164A">
              <w:rPr>
                <w:sz w:val="26"/>
                <w:szCs w:val="26"/>
              </w:rPr>
              <w:t>868</w:t>
            </w:r>
          </w:p>
        </w:tc>
      </w:tr>
      <w:bookmarkEnd w:id="31"/>
    </w:tbl>
    <w:p w:rsidR="0068043D" w:rsidP="003D2FA2" w:rsidRDefault="0068043D" w14:paraId="5FBE91EB" w14:textId="765FD4B5">
      <w:pPr>
        <w:rPr>
          <w:b/>
          <w:bCs/>
          <w:sz w:val="26"/>
          <w:szCs w:val="26"/>
        </w:rPr>
      </w:pPr>
    </w:p>
    <w:p w:rsidR="00CE1E11" w:rsidP="56DD4239" w:rsidRDefault="00CE1E11" w14:paraId="66A11E3B" w14:textId="58DE6387">
      <w:pPr>
        <w:jc w:val="both"/>
        <w:rPr>
          <w:sz w:val="26"/>
          <w:szCs w:val="26"/>
        </w:rPr>
      </w:pPr>
      <w:r>
        <w:rPr>
          <w:sz w:val="26"/>
          <w:szCs w:val="26"/>
        </w:rPr>
        <w:t xml:space="preserve">Per il </w:t>
      </w:r>
      <w:r w:rsidRPr="56DD4239" w:rsidR="7BCA7374">
        <w:rPr>
          <w:sz w:val="26"/>
          <w:szCs w:val="26"/>
        </w:rPr>
        <w:t>design, variabile più importante per il Cluster</w:t>
      </w:r>
      <w:r>
        <w:rPr>
          <w:sz w:val="26"/>
          <w:szCs w:val="26"/>
        </w:rPr>
        <w:t xml:space="preserve"> 2</w:t>
      </w:r>
      <w:r w:rsidRPr="56DD4239" w:rsidR="7BCA7374">
        <w:rPr>
          <w:sz w:val="26"/>
          <w:szCs w:val="26"/>
        </w:rPr>
        <w:t xml:space="preserve">, l’iPhone 16 Pro ottiene un punteggio molto elevato rispetto al Galaxy S24 Ultra e lo Xiaomi 14T Pro, i quali pur offrendo un design accettabile, sono indietro rispetto al dispositivo Apple. </w:t>
      </w:r>
    </w:p>
    <w:p w:rsidR="00CE1E11" w:rsidP="5F864504" w:rsidRDefault="7BCA7374" w14:paraId="47B35BAF" w14:textId="58F1D0F3">
      <w:pPr>
        <w:jc w:val="both"/>
        <w:rPr>
          <w:sz w:val="26"/>
          <w:szCs w:val="26"/>
        </w:rPr>
      </w:pPr>
      <w:r w:rsidRPr="56DD4239">
        <w:rPr>
          <w:sz w:val="26"/>
          <w:szCs w:val="26"/>
        </w:rPr>
        <w:t>S</w:t>
      </w:r>
      <w:r w:rsidRPr="56DD4239" w:rsidR="00CE1E11">
        <w:rPr>
          <w:sz w:val="26"/>
          <w:szCs w:val="26"/>
        </w:rPr>
        <w:t>i</w:t>
      </w:r>
      <w:r w:rsidR="00CE1E11">
        <w:rPr>
          <w:sz w:val="26"/>
          <w:szCs w:val="26"/>
        </w:rPr>
        <w:t xml:space="preserve"> nota</w:t>
      </w:r>
      <w:r w:rsidRPr="56DD4239" w:rsidR="04DA76B0">
        <w:rPr>
          <w:sz w:val="26"/>
          <w:szCs w:val="26"/>
        </w:rPr>
        <w:t>, inoltre,</w:t>
      </w:r>
      <w:r w:rsidR="00CE1E11">
        <w:rPr>
          <w:sz w:val="26"/>
          <w:szCs w:val="26"/>
        </w:rPr>
        <w:t xml:space="preserve"> una </w:t>
      </w:r>
      <w:r w:rsidR="002657EF">
        <w:rPr>
          <w:sz w:val="26"/>
          <w:szCs w:val="26"/>
        </w:rPr>
        <w:t xml:space="preserve">dominanza dell’iPhone 16 Pro per quanto riguarda le prestazioni, seguito dal Galaxay S24 Ultra e infine dallo Xiaomi 14T Pro. Questo suggerisce che il processore </w:t>
      </w:r>
      <w:r w:rsidR="00C370FB">
        <w:rPr>
          <w:sz w:val="26"/>
          <w:szCs w:val="26"/>
        </w:rPr>
        <w:t xml:space="preserve">di tale </w:t>
      </w:r>
      <w:r w:rsidRPr="5F864504" w:rsidR="4A27882B">
        <w:rPr>
          <w:sz w:val="26"/>
          <w:szCs w:val="26"/>
        </w:rPr>
        <w:t>dispositivo</w:t>
      </w:r>
      <w:r w:rsidRPr="5F864504" w:rsidR="00C370FB">
        <w:rPr>
          <w:sz w:val="26"/>
          <w:szCs w:val="26"/>
        </w:rPr>
        <w:t xml:space="preserve"> off</w:t>
      </w:r>
      <w:r w:rsidRPr="5F864504" w:rsidR="6BB5AC45">
        <w:rPr>
          <w:sz w:val="26"/>
          <w:szCs w:val="26"/>
        </w:rPr>
        <w:t>re</w:t>
      </w:r>
      <w:r w:rsidR="00C370FB">
        <w:rPr>
          <w:sz w:val="26"/>
          <w:szCs w:val="26"/>
        </w:rPr>
        <w:t xml:space="preserve"> un’esperienza utente più fluida e reattiva.</w:t>
      </w:r>
    </w:p>
    <w:p w:rsidR="006F64B4" w:rsidP="5F864504" w:rsidRDefault="00425BC7" w14:paraId="263BB6D2" w14:textId="7F3872F1">
      <w:pPr>
        <w:jc w:val="both"/>
        <w:rPr>
          <w:sz w:val="26"/>
          <w:szCs w:val="26"/>
        </w:rPr>
      </w:pPr>
      <w:r>
        <w:rPr>
          <w:sz w:val="26"/>
          <w:szCs w:val="26"/>
        </w:rPr>
        <w:t xml:space="preserve">Ancora una volta lo Xiaomi 14T Pro risulta essere il modello più economico rispetto agli due smartphone presi in analisi. </w:t>
      </w:r>
    </w:p>
    <w:p w:rsidRPr="00CE1E11" w:rsidR="001D6E62" w:rsidP="5F864504" w:rsidRDefault="006F64B4" w14:paraId="53E1FD90" w14:textId="09512A34">
      <w:pPr>
        <w:jc w:val="both"/>
        <w:rPr>
          <w:sz w:val="26"/>
          <w:szCs w:val="26"/>
        </w:rPr>
      </w:pPr>
      <w:r>
        <w:rPr>
          <w:sz w:val="26"/>
          <w:szCs w:val="26"/>
        </w:rPr>
        <w:t xml:space="preserve">Si evidenzia poi come l’iPhone 16 Pro abbia la forza del brand più elevata per questo cluster, confermando la reputazione del marchio Apple. </w:t>
      </w:r>
      <w:r w:rsidR="003B36F7">
        <w:rPr>
          <w:sz w:val="26"/>
          <w:szCs w:val="26"/>
        </w:rPr>
        <w:t xml:space="preserve"> </w:t>
      </w:r>
    </w:p>
    <w:p w:rsidR="00501B99" w:rsidP="003D2FA2" w:rsidRDefault="00501B99" w14:paraId="31821602" w14:textId="77777777">
      <w:pPr>
        <w:rPr>
          <w:b/>
          <w:bCs/>
          <w:sz w:val="26"/>
          <w:szCs w:val="26"/>
        </w:rPr>
      </w:pPr>
    </w:p>
    <w:p w:rsidR="00501B99" w:rsidP="003D2FA2" w:rsidRDefault="00501B99" w14:paraId="3644DC78" w14:textId="77777777">
      <w:pPr>
        <w:rPr>
          <w:b/>
          <w:bCs/>
          <w:sz w:val="26"/>
          <w:szCs w:val="26"/>
        </w:rPr>
      </w:pPr>
    </w:p>
    <w:p w:rsidR="0068043D" w:rsidP="00420039" w:rsidRDefault="00420039" w14:paraId="2D531FEF" w14:textId="6FA0F7D3">
      <w:pPr>
        <w:jc w:val="center"/>
        <w:rPr>
          <w:b/>
          <w:bCs/>
          <w:sz w:val="26"/>
          <w:szCs w:val="26"/>
        </w:rPr>
      </w:pPr>
      <w:r>
        <w:rPr>
          <w:b/>
          <w:bCs/>
          <w:noProof/>
          <w:sz w:val="26"/>
          <w:szCs w:val="26"/>
        </w:rPr>
        <w:lastRenderedPageBreak/>
        <w:drawing>
          <wp:inline distT="0" distB="0" distL="0" distR="0" wp14:anchorId="275F4728" wp14:editId="39A851BB">
            <wp:extent cx="4815840" cy="2894840"/>
            <wp:effectExtent l="0" t="0" r="3810" b="1270"/>
            <wp:docPr id="35962524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9258" cy="2896894"/>
                    </a:xfrm>
                    <a:prstGeom prst="rect">
                      <a:avLst/>
                    </a:prstGeom>
                    <a:noFill/>
                  </pic:spPr>
                </pic:pic>
              </a:graphicData>
            </a:graphic>
          </wp:inline>
        </w:drawing>
      </w:r>
    </w:p>
    <w:p w:rsidR="00F36740" w:rsidP="00420039" w:rsidRDefault="00F36740" w14:paraId="4E6B7E8B" w14:textId="77777777">
      <w:pPr>
        <w:jc w:val="center"/>
        <w:rPr>
          <w:b/>
          <w:bCs/>
          <w:sz w:val="26"/>
          <w:szCs w:val="26"/>
        </w:rPr>
      </w:pPr>
    </w:p>
    <w:tbl>
      <w:tblPr>
        <w:tblStyle w:val="Grigliatabella"/>
        <w:tblW w:w="0" w:type="auto"/>
        <w:tblLook w:val="04A0" w:firstRow="1" w:lastRow="0" w:firstColumn="1" w:lastColumn="0" w:noHBand="0" w:noVBand="1"/>
      </w:tblPr>
      <w:tblGrid>
        <w:gridCol w:w="3209"/>
        <w:gridCol w:w="3209"/>
        <w:gridCol w:w="3210"/>
      </w:tblGrid>
      <w:tr w:rsidR="00DB164A" w:rsidTr="00B024A5" w14:paraId="4C099D93" w14:textId="77777777">
        <w:tc>
          <w:tcPr>
            <w:tcW w:w="3209" w:type="dxa"/>
            <w:tcBorders>
              <w:top w:val="nil"/>
              <w:left w:val="nil"/>
            </w:tcBorders>
          </w:tcPr>
          <w:p w:rsidR="00DB164A" w:rsidRDefault="00DB164A" w14:paraId="78DAD72E" w14:textId="77777777">
            <w:pPr>
              <w:rPr>
                <w:b/>
                <w:bCs/>
                <w:sz w:val="26"/>
                <w:szCs w:val="26"/>
              </w:rPr>
            </w:pPr>
          </w:p>
        </w:tc>
        <w:tc>
          <w:tcPr>
            <w:tcW w:w="3209" w:type="dxa"/>
          </w:tcPr>
          <w:p w:rsidR="00DB164A" w:rsidRDefault="00DB164A" w14:paraId="7E7DF7AB" w14:textId="77777777">
            <w:pPr>
              <w:rPr>
                <w:b/>
                <w:bCs/>
                <w:sz w:val="26"/>
                <w:szCs w:val="26"/>
              </w:rPr>
            </w:pPr>
            <w:r>
              <w:rPr>
                <w:b/>
                <w:bCs/>
                <w:sz w:val="26"/>
                <w:szCs w:val="26"/>
              </w:rPr>
              <w:t>Notorietà</w:t>
            </w:r>
          </w:p>
        </w:tc>
        <w:tc>
          <w:tcPr>
            <w:tcW w:w="3210" w:type="dxa"/>
          </w:tcPr>
          <w:p w:rsidR="00DB164A" w:rsidRDefault="00DB164A" w14:paraId="419353FB" w14:textId="77777777">
            <w:pPr>
              <w:rPr>
                <w:b/>
                <w:bCs/>
                <w:sz w:val="26"/>
                <w:szCs w:val="26"/>
              </w:rPr>
            </w:pPr>
            <w:r>
              <w:rPr>
                <w:b/>
                <w:bCs/>
                <w:sz w:val="26"/>
                <w:szCs w:val="26"/>
              </w:rPr>
              <w:t>Affidabilità</w:t>
            </w:r>
          </w:p>
        </w:tc>
      </w:tr>
      <w:tr w:rsidR="00DB164A" w14:paraId="3EBDAF62" w14:textId="77777777">
        <w:tc>
          <w:tcPr>
            <w:tcW w:w="3209" w:type="dxa"/>
          </w:tcPr>
          <w:p w:rsidR="00DB164A" w:rsidRDefault="00DB164A" w14:paraId="27EEDEA1" w14:textId="77777777">
            <w:pPr>
              <w:rPr>
                <w:b/>
                <w:bCs/>
                <w:sz w:val="26"/>
                <w:szCs w:val="26"/>
              </w:rPr>
            </w:pPr>
            <w:r>
              <w:rPr>
                <w:b/>
                <w:bCs/>
                <w:sz w:val="26"/>
                <w:szCs w:val="26"/>
              </w:rPr>
              <w:t>iPhone 16 Pro</w:t>
            </w:r>
          </w:p>
        </w:tc>
        <w:tc>
          <w:tcPr>
            <w:tcW w:w="3209" w:type="dxa"/>
          </w:tcPr>
          <w:p w:rsidRPr="00555D79" w:rsidR="00DB164A" w:rsidRDefault="00DB164A" w14:paraId="11DF923E" w14:textId="0AABD508">
            <w:pPr>
              <w:rPr>
                <w:sz w:val="26"/>
                <w:szCs w:val="26"/>
              </w:rPr>
            </w:pPr>
            <w:r w:rsidRPr="00555D79">
              <w:rPr>
                <w:sz w:val="26"/>
                <w:szCs w:val="26"/>
              </w:rPr>
              <w:t>6,</w:t>
            </w:r>
            <w:r>
              <w:rPr>
                <w:sz w:val="26"/>
                <w:szCs w:val="26"/>
              </w:rPr>
              <w:t>928</w:t>
            </w:r>
          </w:p>
        </w:tc>
        <w:tc>
          <w:tcPr>
            <w:tcW w:w="3210" w:type="dxa"/>
          </w:tcPr>
          <w:p w:rsidRPr="00555D79" w:rsidR="00DB164A" w:rsidRDefault="00DB164A" w14:paraId="48FA2080" w14:textId="57117CEB">
            <w:pPr>
              <w:rPr>
                <w:sz w:val="26"/>
                <w:szCs w:val="26"/>
              </w:rPr>
            </w:pPr>
            <w:r>
              <w:rPr>
                <w:sz w:val="26"/>
                <w:szCs w:val="26"/>
              </w:rPr>
              <w:t>7,714</w:t>
            </w:r>
          </w:p>
        </w:tc>
      </w:tr>
      <w:tr w:rsidR="00DB164A" w14:paraId="7554D368" w14:textId="77777777">
        <w:tc>
          <w:tcPr>
            <w:tcW w:w="3209" w:type="dxa"/>
          </w:tcPr>
          <w:p w:rsidR="00DB164A" w:rsidRDefault="00DB164A" w14:paraId="0DFE1720" w14:textId="77777777">
            <w:pPr>
              <w:rPr>
                <w:b/>
                <w:bCs/>
                <w:sz w:val="26"/>
                <w:szCs w:val="26"/>
              </w:rPr>
            </w:pPr>
            <w:r>
              <w:rPr>
                <w:b/>
                <w:bCs/>
                <w:sz w:val="26"/>
                <w:szCs w:val="26"/>
              </w:rPr>
              <w:t>Galaxy S24 Ultra</w:t>
            </w:r>
          </w:p>
        </w:tc>
        <w:tc>
          <w:tcPr>
            <w:tcW w:w="3209" w:type="dxa"/>
          </w:tcPr>
          <w:p w:rsidRPr="00555D79" w:rsidR="00DB164A" w:rsidRDefault="00DB164A" w14:paraId="67C9D5E7" w14:textId="513C27E1">
            <w:pPr>
              <w:rPr>
                <w:sz w:val="26"/>
                <w:szCs w:val="26"/>
              </w:rPr>
            </w:pPr>
            <w:r>
              <w:rPr>
                <w:sz w:val="26"/>
                <w:szCs w:val="26"/>
              </w:rPr>
              <w:t>6,071</w:t>
            </w:r>
          </w:p>
        </w:tc>
        <w:tc>
          <w:tcPr>
            <w:tcW w:w="3210" w:type="dxa"/>
          </w:tcPr>
          <w:p w:rsidRPr="00555D79" w:rsidR="00DB164A" w:rsidRDefault="00DB164A" w14:paraId="451FF05C" w14:textId="6671A81D">
            <w:pPr>
              <w:rPr>
                <w:sz w:val="26"/>
                <w:szCs w:val="26"/>
              </w:rPr>
            </w:pPr>
            <w:r>
              <w:rPr>
                <w:sz w:val="26"/>
                <w:szCs w:val="26"/>
              </w:rPr>
              <w:t>6,571</w:t>
            </w:r>
          </w:p>
        </w:tc>
      </w:tr>
      <w:tr w:rsidR="00DB164A" w14:paraId="6AB66C22" w14:textId="77777777">
        <w:tc>
          <w:tcPr>
            <w:tcW w:w="3209" w:type="dxa"/>
          </w:tcPr>
          <w:p w:rsidR="00DB164A" w:rsidRDefault="00DB164A" w14:paraId="523F42C1" w14:textId="77777777">
            <w:pPr>
              <w:rPr>
                <w:b/>
                <w:bCs/>
                <w:sz w:val="26"/>
                <w:szCs w:val="26"/>
              </w:rPr>
            </w:pPr>
            <w:r>
              <w:rPr>
                <w:b/>
                <w:bCs/>
                <w:sz w:val="26"/>
                <w:szCs w:val="26"/>
              </w:rPr>
              <w:t>Xiaomi 14T Pro</w:t>
            </w:r>
          </w:p>
        </w:tc>
        <w:tc>
          <w:tcPr>
            <w:tcW w:w="3209" w:type="dxa"/>
          </w:tcPr>
          <w:p w:rsidRPr="00555D79" w:rsidR="00DB164A" w:rsidRDefault="00DB164A" w14:paraId="5FF0B742" w14:textId="6F3050AD">
            <w:pPr>
              <w:rPr>
                <w:sz w:val="26"/>
                <w:szCs w:val="26"/>
              </w:rPr>
            </w:pPr>
            <w:r>
              <w:rPr>
                <w:sz w:val="26"/>
                <w:szCs w:val="26"/>
              </w:rPr>
              <w:t>4,857</w:t>
            </w:r>
          </w:p>
        </w:tc>
        <w:tc>
          <w:tcPr>
            <w:tcW w:w="3210" w:type="dxa"/>
          </w:tcPr>
          <w:p w:rsidRPr="00555D79" w:rsidR="00DB164A" w:rsidRDefault="00DB164A" w14:paraId="30B35451" w14:textId="5511E126">
            <w:pPr>
              <w:rPr>
                <w:sz w:val="26"/>
                <w:szCs w:val="26"/>
              </w:rPr>
            </w:pPr>
            <w:r>
              <w:rPr>
                <w:sz w:val="26"/>
                <w:szCs w:val="26"/>
              </w:rPr>
              <w:t>4,928</w:t>
            </w:r>
          </w:p>
        </w:tc>
      </w:tr>
    </w:tbl>
    <w:p w:rsidR="0068043D" w:rsidP="003D2FA2" w:rsidRDefault="0068043D" w14:paraId="455C9C4C" w14:textId="77777777">
      <w:pPr>
        <w:rPr>
          <w:b/>
          <w:bCs/>
          <w:sz w:val="26"/>
          <w:szCs w:val="26"/>
        </w:rPr>
      </w:pPr>
    </w:p>
    <w:p w:rsidRPr="00D305EC" w:rsidR="00D305EC" w:rsidP="5F864504" w:rsidRDefault="00D305EC" w14:paraId="58D1461B" w14:textId="15EC1AEF">
      <w:pPr>
        <w:jc w:val="both"/>
        <w:rPr>
          <w:sz w:val="26"/>
          <w:szCs w:val="26"/>
        </w:rPr>
      </w:pPr>
      <w:r>
        <w:rPr>
          <w:sz w:val="26"/>
          <w:szCs w:val="26"/>
        </w:rPr>
        <w:t xml:space="preserve">Analizzando questo grafico si </w:t>
      </w:r>
      <w:r w:rsidR="00610E3E">
        <w:rPr>
          <w:sz w:val="26"/>
          <w:szCs w:val="26"/>
        </w:rPr>
        <w:t xml:space="preserve">evidenzia un dominio dell’iPhone 16 Pro sia nell’ambito della notorietà e sia dell’affidabilità. Questo indica che il marchio Apple gode di una visibilità e di un riconoscimento molto più elevati rispetto ai due concorrenti </w:t>
      </w:r>
      <w:r w:rsidR="00893585">
        <w:rPr>
          <w:sz w:val="26"/>
          <w:szCs w:val="26"/>
        </w:rPr>
        <w:t xml:space="preserve">e inoltre evidenzia che gli </w:t>
      </w:r>
      <w:r w:rsidRPr="465DBF02" w:rsidR="209CEEC2">
        <w:rPr>
          <w:sz w:val="26"/>
          <w:szCs w:val="26"/>
        </w:rPr>
        <w:t xml:space="preserve">individui </w:t>
      </w:r>
      <w:r w:rsidRPr="465DBF02" w:rsidR="5E8D820E">
        <w:rPr>
          <w:sz w:val="26"/>
          <w:szCs w:val="26"/>
        </w:rPr>
        <w:t>di questo</w:t>
      </w:r>
      <w:r w:rsidRPr="465DBF02" w:rsidR="209CEEC2">
        <w:rPr>
          <w:sz w:val="26"/>
          <w:szCs w:val="26"/>
        </w:rPr>
        <w:t xml:space="preserve"> cluster</w:t>
      </w:r>
      <w:r w:rsidRPr="5F864504" w:rsidR="00893585">
        <w:rPr>
          <w:sz w:val="26"/>
          <w:szCs w:val="26"/>
        </w:rPr>
        <w:t xml:space="preserve"> </w:t>
      </w:r>
      <w:r w:rsidR="00893585">
        <w:rPr>
          <w:sz w:val="26"/>
          <w:szCs w:val="26"/>
        </w:rPr>
        <w:t xml:space="preserve">percepiscono i dispositivi Apple più robusti e duraturi nel tempo. </w:t>
      </w:r>
    </w:p>
    <w:p w:rsidR="0053463F" w:rsidP="00E77909" w:rsidRDefault="0053463F" w14:paraId="486D9482" w14:textId="77777777">
      <w:pPr>
        <w:spacing w:after="0"/>
        <w:jc w:val="center"/>
        <w:rPr>
          <w:b/>
          <w:bCs/>
          <w:sz w:val="26"/>
          <w:szCs w:val="26"/>
        </w:rPr>
      </w:pPr>
    </w:p>
    <w:p w:rsidR="00E77909" w:rsidP="00E77909" w:rsidRDefault="00E77909" w14:paraId="3DECF9E2" w14:textId="5574B2CB">
      <w:pPr>
        <w:spacing w:after="0"/>
        <w:jc w:val="center"/>
        <w:rPr>
          <w:b/>
          <w:bCs/>
          <w:sz w:val="30"/>
          <w:szCs w:val="30"/>
        </w:rPr>
      </w:pPr>
      <w:r w:rsidRPr="4DD97855">
        <w:rPr>
          <w:b/>
          <w:bCs/>
          <w:sz w:val="30"/>
          <w:szCs w:val="30"/>
        </w:rPr>
        <w:t>CLUSTER 3</w:t>
      </w:r>
    </w:p>
    <w:p w:rsidRPr="00D63CF4" w:rsidR="00D63CF4" w:rsidP="00E77909" w:rsidRDefault="00D63CF4" w14:paraId="29AE172E" w14:textId="4DD8D68E">
      <w:pPr>
        <w:spacing w:after="0"/>
        <w:jc w:val="center"/>
        <w:rPr>
          <w:b/>
          <w:bCs/>
          <w:sz w:val="30"/>
          <w:szCs w:val="30"/>
        </w:rPr>
      </w:pPr>
    </w:p>
    <w:p w:rsidR="00E77909" w:rsidP="00E77909" w:rsidRDefault="00812978" w14:paraId="537C3BFE" w14:textId="4228DC4C">
      <w:pPr>
        <w:spacing w:after="0"/>
        <w:jc w:val="center"/>
        <w:rPr>
          <w:b/>
          <w:bCs/>
          <w:sz w:val="26"/>
          <w:szCs w:val="26"/>
        </w:rPr>
      </w:pPr>
      <w:r>
        <w:rPr>
          <w:b/>
          <w:bCs/>
          <w:noProof/>
          <w:sz w:val="26"/>
          <w:szCs w:val="26"/>
        </w:rPr>
        <w:drawing>
          <wp:inline distT="0" distB="0" distL="0" distR="0" wp14:anchorId="082DDCC6" wp14:editId="02A85B3F">
            <wp:extent cx="5135880" cy="3091501"/>
            <wp:effectExtent l="0" t="0" r="7620" b="0"/>
            <wp:docPr id="204996108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49104" cy="3099461"/>
                    </a:xfrm>
                    <a:prstGeom prst="rect">
                      <a:avLst/>
                    </a:prstGeom>
                    <a:noFill/>
                  </pic:spPr>
                </pic:pic>
              </a:graphicData>
            </a:graphic>
          </wp:inline>
        </w:drawing>
      </w:r>
    </w:p>
    <w:p w:rsidR="0068043D" w:rsidP="003403A0" w:rsidRDefault="0068043D" w14:paraId="5507EBCE" w14:textId="272DB0F9">
      <w:pPr>
        <w:jc w:val="center"/>
        <w:rPr>
          <w:b/>
          <w:bCs/>
          <w:sz w:val="26"/>
          <w:szCs w:val="26"/>
        </w:rPr>
      </w:pPr>
    </w:p>
    <w:tbl>
      <w:tblPr>
        <w:tblStyle w:val="Grigliatabella"/>
        <w:tblW w:w="0" w:type="auto"/>
        <w:tblLook w:val="04A0" w:firstRow="1" w:lastRow="0" w:firstColumn="1" w:lastColumn="0" w:noHBand="0" w:noVBand="1"/>
      </w:tblPr>
      <w:tblGrid>
        <w:gridCol w:w="2122"/>
        <w:gridCol w:w="1728"/>
        <w:gridCol w:w="1926"/>
        <w:gridCol w:w="1926"/>
        <w:gridCol w:w="1926"/>
      </w:tblGrid>
      <w:tr w:rsidR="003403A0" w:rsidTr="00B024A5" w14:paraId="3453F49B" w14:textId="77777777">
        <w:tc>
          <w:tcPr>
            <w:tcW w:w="2122" w:type="dxa"/>
            <w:tcBorders>
              <w:top w:val="nil"/>
              <w:left w:val="nil"/>
            </w:tcBorders>
          </w:tcPr>
          <w:p w:rsidR="003403A0" w:rsidRDefault="003403A0" w14:paraId="1BB4634B" w14:textId="77777777">
            <w:pPr>
              <w:rPr>
                <w:b/>
                <w:bCs/>
                <w:sz w:val="26"/>
                <w:szCs w:val="26"/>
              </w:rPr>
            </w:pPr>
          </w:p>
        </w:tc>
        <w:tc>
          <w:tcPr>
            <w:tcW w:w="1728" w:type="dxa"/>
          </w:tcPr>
          <w:p w:rsidR="003403A0" w:rsidRDefault="003403A0" w14:paraId="7251ECD0" w14:textId="77777777">
            <w:pPr>
              <w:rPr>
                <w:b/>
                <w:bCs/>
                <w:sz w:val="26"/>
                <w:szCs w:val="26"/>
              </w:rPr>
            </w:pPr>
            <w:r>
              <w:rPr>
                <w:b/>
                <w:bCs/>
                <w:sz w:val="26"/>
                <w:szCs w:val="26"/>
              </w:rPr>
              <w:t>Prestazioni</w:t>
            </w:r>
          </w:p>
        </w:tc>
        <w:tc>
          <w:tcPr>
            <w:tcW w:w="1926" w:type="dxa"/>
          </w:tcPr>
          <w:p w:rsidR="003403A0" w:rsidRDefault="003403A0" w14:paraId="4BF6ED16" w14:textId="77777777">
            <w:pPr>
              <w:rPr>
                <w:b/>
                <w:bCs/>
                <w:sz w:val="26"/>
                <w:szCs w:val="26"/>
              </w:rPr>
            </w:pPr>
            <w:r>
              <w:rPr>
                <w:b/>
                <w:bCs/>
                <w:sz w:val="26"/>
                <w:szCs w:val="26"/>
              </w:rPr>
              <w:t>Economicità</w:t>
            </w:r>
          </w:p>
        </w:tc>
        <w:tc>
          <w:tcPr>
            <w:tcW w:w="1926" w:type="dxa"/>
          </w:tcPr>
          <w:p w:rsidR="003403A0" w:rsidRDefault="003403A0" w14:paraId="5AF232D7" w14:textId="77777777">
            <w:pPr>
              <w:rPr>
                <w:b/>
                <w:bCs/>
                <w:sz w:val="26"/>
                <w:szCs w:val="26"/>
              </w:rPr>
            </w:pPr>
            <w:r>
              <w:rPr>
                <w:b/>
                <w:bCs/>
                <w:sz w:val="26"/>
                <w:szCs w:val="26"/>
              </w:rPr>
              <w:t>Design</w:t>
            </w:r>
          </w:p>
        </w:tc>
        <w:tc>
          <w:tcPr>
            <w:tcW w:w="1926" w:type="dxa"/>
          </w:tcPr>
          <w:p w:rsidR="003403A0" w:rsidRDefault="003403A0" w14:paraId="189557BF" w14:textId="77777777">
            <w:pPr>
              <w:rPr>
                <w:b/>
                <w:bCs/>
                <w:sz w:val="26"/>
                <w:szCs w:val="26"/>
              </w:rPr>
            </w:pPr>
            <w:r>
              <w:rPr>
                <w:b/>
                <w:bCs/>
                <w:sz w:val="26"/>
                <w:szCs w:val="26"/>
              </w:rPr>
              <w:t>Forza del Brand</w:t>
            </w:r>
          </w:p>
        </w:tc>
      </w:tr>
      <w:tr w:rsidR="003403A0" w14:paraId="4AF51461" w14:textId="77777777">
        <w:tc>
          <w:tcPr>
            <w:tcW w:w="2122" w:type="dxa"/>
          </w:tcPr>
          <w:p w:rsidR="003403A0" w:rsidRDefault="003403A0" w14:paraId="13DBBD52" w14:textId="77777777">
            <w:pPr>
              <w:rPr>
                <w:b/>
                <w:bCs/>
                <w:sz w:val="26"/>
                <w:szCs w:val="26"/>
              </w:rPr>
            </w:pPr>
            <w:r>
              <w:rPr>
                <w:b/>
                <w:bCs/>
                <w:sz w:val="26"/>
                <w:szCs w:val="26"/>
              </w:rPr>
              <w:t>iPhone 16 Pro</w:t>
            </w:r>
          </w:p>
        </w:tc>
        <w:tc>
          <w:tcPr>
            <w:tcW w:w="1728" w:type="dxa"/>
          </w:tcPr>
          <w:p w:rsidRPr="0016785B" w:rsidR="003403A0" w:rsidRDefault="003403A0" w14:paraId="6FFAB28D" w14:textId="06B4F4D6">
            <w:pPr>
              <w:rPr>
                <w:sz w:val="26"/>
                <w:szCs w:val="26"/>
              </w:rPr>
            </w:pPr>
            <w:r>
              <w:rPr>
                <w:sz w:val="26"/>
                <w:szCs w:val="26"/>
              </w:rPr>
              <w:t>7,</w:t>
            </w:r>
            <w:r w:rsidR="00472801">
              <w:rPr>
                <w:sz w:val="26"/>
                <w:szCs w:val="26"/>
              </w:rPr>
              <w:t>437</w:t>
            </w:r>
          </w:p>
        </w:tc>
        <w:tc>
          <w:tcPr>
            <w:tcW w:w="1926" w:type="dxa"/>
          </w:tcPr>
          <w:p w:rsidRPr="0016785B" w:rsidR="003403A0" w:rsidRDefault="003403A0" w14:paraId="7FA0BB29" w14:textId="54AD5B34">
            <w:pPr>
              <w:rPr>
                <w:sz w:val="26"/>
                <w:szCs w:val="26"/>
              </w:rPr>
            </w:pPr>
            <w:r>
              <w:rPr>
                <w:sz w:val="26"/>
                <w:szCs w:val="26"/>
              </w:rPr>
              <w:t>3,</w:t>
            </w:r>
            <w:r w:rsidR="00472801">
              <w:rPr>
                <w:sz w:val="26"/>
                <w:szCs w:val="26"/>
              </w:rPr>
              <w:t>437</w:t>
            </w:r>
          </w:p>
        </w:tc>
        <w:tc>
          <w:tcPr>
            <w:tcW w:w="1926" w:type="dxa"/>
          </w:tcPr>
          <w:p w:rsidRPr="00907C50" w:rsidR="003403A0" w:rsidRDefault="003403A0" w14:paraId="5439227B" w14:textId="7DEDECB7">
            <w:pPr>
              <w:rPr>
                <w:sz w:val="26"/>
                <w:szCs w:val="26"/>
              </w:rPr>
            </w:pPr>
            <w:r>
              <w:rPr>
                <w:sz w:val="26"/>
                <w:szCs w:val="26"/>
              </w:rPr>
              <w:t>7,</w:t>
            </w:r>
            <w:r w:rsidR="00472801">
              <w:rPr>
                <w:sz w:val="26"/>
                <w:szCs w:val="26"/>
              </w:rPr>
              <w:t>625</w:t>
            </w:r>
          </w:p>
        </w:tc>
        <w:tc>
          <w:tcPr>
            <w:tcW w:w="1926" w:type="dxa"/>
          </w:tcPr>
          <w:p w:rsidRPr="00907C50" w:rsidR="003403A0" w:rsidRDefault="003403A0" w14:paraId="2EECBC00" w14:textId="4170409B">
            <w:pPr>
              <w:rPr>
                <w:sz w:val="26"/>
                <w:szCs w:val="26"/>
              </w:rPr>
            </w:pPr>
            <w:r>
              <w:rPr>
                <w:sz w:val="26"/>
                <w:szCs w:val="26"/>
              </w:rPr>
              <w:t>7,</w:t>
            </w:r>
            <w:r w:rsidR="00472801">
              <w:rPr>
                <w:sz w:val="26"/>
                <w:szCs w:val="26"/>
              </w:rPr>
              <w:t>348</w:t>
            </w:r>
          </w:p>
        </w:tc>
      </w:tr>
      <w:tr w:rsidR="003403A0" w14:paraId="23528641" w14:textId="77777777">
        <w:tc>
          <w:tcPr>
            <w:tcW w:w="2122" w:type="dxa"/>
          </w:tcPr>
          <w:p w:rsidR="003403A0" w:rsidRDefault="003403A0" w14:paraId="371BB8E9" w14:textId="77777777">
            <w:pPr>
              <w:rPr>
                <w:b/>
                <w:bCs/>
                <w:sz w:val="26"/>
                <w:szCs w:val="26"/>
              </w:rPr>
            </w:pPr>
            <w:r>
              <w:rPr>
                <w:b/>
                <w:bCs/>
                <w:sz w:val="26"/>
                <w:szCs w:val="26"/>
              </w:rPr>
              <w:t>Galaxy S24 Ultra</w:t>
            </w:r>
          </w:p>
        </w:tc>
        <w:tc>
          <w:tcPr>
            <w:tcW w:w="1728" w:type="dxa"/>
          </w:tcPr>
          <w:p w:rsidRPr="00907C50" w:rsidR="003403A0" w:rsidRDefault="00472801" w14:paraId="3D919D29" w14:textId="72D00B27">
            <w:pPr>
              <w:rPr>
                <w:sz w:val="26"/>
                <w:szCs w:val="26"/>
              </w:rPr>
            </w:pPr>
            <w:r>
              <w:rPr>
                <w:sz w:val="26"/>
                <w:szCs w:val="26"/>
              </w:rPr>
              <w:t>7,25</w:t>
            </w:r>
          </w:p>
        </w:tc>
        <w:tc>
          <w:tcPr>
            <w:tcW w:w="1926" w:type="dxa"/>
          </w:tcPr>
          <w:p w:rsidRPr="00907C50" w:rsidR="003403A0" w:rsidRDefault="003403A0" w14:paraId="1646F18F" w14:textId="15ECF782">
            <w:pPr>
              <w:rPr>
                <w:sz w:val="26"/>
                <w:szCs w:val="26"/>
              </w:rPr>
            </w:pPr>
            <w:r w:rsidRPr="00907C50">
              <w:rPr>
                <w:sz w:val="26"/>
                <w:szCs w:val="26"/>
              </w:rPr>
              <w:t>4,</w:t>
            </w:r>
            <w:r w:rsidR="00472801">
              <w:rPr>
                <w:sz w:val="26"/>
                <w:szCs w:val="26"/>
              </w:rPr>
              <w:t>875</w:t>
            </w:r>
          </w:p>
        </w:tc>
        <w:tc>
          <w:tcPr>
            <w:tcW w:w="1926" w:type="dxa"/>
          </w:tcPr>
          <w:p w:rsidRPr="00907C50" w:rsidR="003403A0" w:rsidRDefault="00472801" w14:paraId="3AADAF40" w14:textId="105A54A2">
            <w:pPr>
              <w:rPr>
                <w:sz w:val="26"/>
                <w:szCs w:val="26"/>
              </w:rPr>
            </w:pPr>
            <w:r>
              <w:rPr>
                <w:sz w:val="26"/>
                <w:szCs w:val="26"/>
              </w:rPr>
              <w:t>6,75</w:t>
            </w:r>
          </w:p>
        </w:tc>
        <w:tc>
          <w:tcPr>
            <w:tcW w:w="1926" w:type="dxa"/>
          </w:tcPr>
          <w:p w:rsidRPr="00907C50" w:rsidR="003403A0" w:rsidRDefault="003403A0" w14:paraId="3428FBD9" w14:textId="6CE6DE14">
            <w:pPr>
              <w:rPr>
                <w:sz w:val="26"/>
                <w:szCs w:val="26"/>
              </w:rPr>
            </w:pPr>
            <w:r>
              <w:rPr>
                <w:sz w:val="26"/>
                <w:szCs w:val="26"/>
              </w:rPr>
              <w:t>6,</w:t>
            </w:r>
            <w:r w:rsidR="00472801">
              <w:rPr>
                <w:sz w:val="26"/>
                <w:szCs w:val="26"/>
              </w:rPr>
              <w:t>75</w:t>
            </w:r>
          </w:p>
        </w:tc>
      </w:tr>
      <w:tr w:rsidR="003403A0" w14:paraId="319AB8A5" w14:textId="77777777">
        <w:tc>
          <w:tcPr>
            <w:tcW w:w="2122" w:type="dxa"/>
          </w:tcPr>
          <w:p w:rsidR="003403A0" w:rsidRDefault="003403A0" w14:paraId="2FF53DF6" w14:textId="77777777">
            <w:pPr>
              <w:rPr>
                <w:b/>
                <w:bCs/>
                <w:sz w:val="26"/>
                <w:szCs w:val="26"/>
              </w:rPr>
            </w:pPr>
            <w:r>
              <w:rPr>
                <w:b/>
                <w:bCs/>
                <w:sz w:val="26"/>
                <w:szCs w:val="26"/>
              </w:rPr>
              <w:t>Xiaomi 14T Pro</w:t>
            </w:r>
          </w:p>
        </w:tc>
        <w:tc>
          <w:tcPr>
            <w:tcW w:w="1728" w:type="dxa"/>
          </w:tcPr>
          <w:p w:rsidRPr="00907C50" w:rsidR="003403A0" w:rsidRDefault="00472801" w14:paraId="6E56D1BE" w14:textId="0EEF132F">
            <w:pPr>
              <w:rPr>
                <w:sz w:val="26"/>
                <w:szCs w:val="26"/>
              </w:rPr>
            </w:pPr>
            <w:r>
              <w:rPr>
                <w:sz w:val="26"/>
                <w:szCs w:val="26"/>
              </w:rPr>
              <w:t>7,0625</w:t>
            </w:r>
          </w:p>
        </w:tc>
        <w:tc>
          <w:tcPr>
            <w:tcW w:w="1926" w:type="dxa"/>
          </w:tcPr>
          <w:p w:rsidRPr="00907C50" w:rsidR="003403A0" w:rsidRDefault="00472801" w14:paraId="13B95BE4" w14:textId="371C1E0D">
            <w:pPr>
              <w:rPr>
                <w:sz w:val="26"/>
                <w:szCs w:val="26"/>
              </w:rPr>
            </w:pPr>
            <w:r>
              <w:rPr>
                <w:sz w:val="26"/>
                <w:szCs w:val="26"/>
              </w:rPr>
              <w:t>5,8</w:t>
            </w:r>
            <w:r w:rsidR="00716EC0">
              <w:rPr>
                <w:sz w:val="26"/>
                <w:szCs w:val="26"/>
              </w:rPr>
              <w:t>1</w:t>
            </w:r>
          </w:p>
        </w:tc>
        <w:tc>
          <w:tcPr>
            <w:tcW w:w="1926" w:type="dxa"/>
          </w:tcPr>
          <w:p w:rsidRPr="00907C50" w:rsidR="003403A0" w:rsidRDefault="00716EC0" w14:paraId="4906E2AA" w14:textId="32130C05">
            <w:pPr>
              <w:rPr>
                <w:sz w:val="26"/>
                <w:szCs w:val="26"/>
              </w:rPr>
            </w:pPr>
            <w:r>
              <w:rPr>
                <w:sz w:val="26"/>
                <w:szCs w:val="26"/>
              </w:rPr>
              <w:t>6,25</w:t>
            </w:r>
          </w:p>
        </w:tc>
        <w:tc>
          <w:tcPr>
            <w:tcW w:w="1926" w:type="dxa"/>
          </w:tcPr>
          <w:p w:rsidRPr="00907C50" w:rsidR="003403A0" w:rsidRDefault="00716EC0" w14:paraId="28326D60" w14:textId="1C675D51">
            <w:pPr>
              <w:rPr>
                <w:sz w:val="26"/>
                <w:szCs w:val="26"/>
              </w:rPr>
            </w:pPr>
            <w:r>
              <w:rPr>
                <w:sz w:val="26"/>
                <w:szCs w:val="26"/>
              </w:rPr>
              <w:t>6,128</w:t>
            </w:r>
          </w:p>
        </w:tc>
      </w:tr>
    </w:tbl>
    <w:p w:rsidR="0068043D" w:rsidP="003D2FA2" w:rsidRDefault="0068043D" w14:paraId="68935391" w14:textId="77777777">
      <w:pPr>
        <w:rPr>
          <w:b/>
          <w:bCs/>
          <w:sz w:val="26"/>
          <w:szCs w:val="26"/>
        </w:rPr>
      </w:pPr>
    </w:p>
    <w:p w:rsidR="6025D232" w:rsidP="5F864504" w:rsidRDefault="6025D232" w14:paraId="5189B6CE" w14:textId="1491A9D4">
      <w:pPr>
        <w:jc w:val="both"/>
        <w:rPr>
          <w:sz w:val="26"/>
          <w:szCs w:val="26"/>
          <w:highlight w:val="yellow"/>
        </w:rPr>
      </w:pPr>
      <w:r w:rsidRPr="5F864504">
        <w:rPr>
          <w:sz w:val="26"/>
          <w:szCs w:val="26"/>
        </w:rPr>
        <w:t>Per quanto riguarda l’economicità, variabile più importante per gli utenti di questo cluster, lo Xiaomi 14T Pro si riconferma il modello più economico, mentre l’iPhone rimane il più costoso.</w:t>
      </w:r>
    </w:p>
    <w:p w:rsidR="00540397" w:rsidP="5F864504" w:rsidRDefault="00281F5D" w14:paraId="67B65E2D" w14:textId="5FBC89AB">
      <w:pPr>
        <w:jc w:val="both"/>
        <w:rPr>
          <w:sz w:val="26"/>
          <w:szCs w:val="26"/>
          <w:highlight w:val="yellow"/>
        </w:rPr>
      </w:pPr>
      <w:r>
        <w:rPr>
          <w:sz w:val="26"/>
          <w:szCs w:val="26"/>
        </w:rPr>
        <w:t>Dal grafico sovrastante</w:t>
      </w:r>
      <w:r w:rsidRPr="5F864504" w:rsidR="17385E55">
        <w:rPr>
          <w:sz w:val="26"/>
          <w:szCs w:val="26"/>
        </w:rPr>
        <w:t>, inoltre,</w:t>
      </w:r>
      <w:r>
        <w:rPr>
          <w:sz w:val="26"/>
          <w:szCs w:val="26"/>
        </w:rPr>
        <w:t xml:space="preserve"> si nota </w:t>
      </w:r>
      <w:r w:rsidR="001F1756">
        <w:rPr>
          <w:sz w:val="26"/>
          <w:szCs w:val="26"/>
        </w:rPr>
        <w:t xml:space="preserve">come tutti e tre i modelli analizzati hanno un punteggio molto simile ed elevato in termini di prestazioni. </w:t>
      </w:r>
      <w:r w:rsidR="00540397">
        <w:rPr>
          <w:sz w:val="26"/>
          <w:szCs w:val="26"/>
        </w:rPr>
        <w:t xml:space="preserve">Questo suggerisce che tali dispositivi offrono prestazioni di alto livello.  </w:t>
      </w:r>
    </w:p>
    <w:p w:rsidR="00060C9E" w:rsidP="5F864504" w:rsidRDefault="00E6070C" w14:paraId="13E022E5" w14:textId="73B84447">
      <w:pPr>
        <w:jc w:val="both"/>
        <w:rPr>
          <w:sz w:val="26"/>
          <w:szCs w:val="26"/>
        </w:rPr>
      </w:pPr>
      <w:r>
        <w:rPr>
          <w:sz w:val="26"/>
          <w:szCs w:val="26"/>
        </w:rPr>
        <w:t xml:space="preserve">Per </w:t>
      </w:r>
      <w:r w:rsidRPr="5F864504" w:rsidR="44694E4E">
        <w:rPr>
          <w:sz w:val="26"/>
          <w:szCs w:val="26"/>
        </w:rPr>
        <w:t xml:space="preserve">quanto riguarda </w:t>
      </w:r>
      <w:r>
        <w:rPr>
          <w:sz w:val="26"/>
          <w:szCs w:val="26"/>
        </w:rPr>
        <w:t xml:space="preserve">il design e </w:t>
      </w:r>
      <w:r w:rsidR="000933B1">
        <w:rPr>
          <w:sz w:val="26"/>
          <w:szCs w:val="26"/>
        </w:rPr>
        <w:t>la forza del brand</w:t>
      </w:r>
      <w:r w:rsidRPr="5F864504" w:rsidR="506964C1">
        <w:rPr>
          <w:sz w:val="26"/>
          <w:szCs w:val="26"/>
        </w:rPr>
        <w:t>,</w:t>
      </w:r>
      <w:r w:rsidR="000933B1">
        <w:rPr>
          <w:sz w:val="26"/>
          <w:szCs w:val="26"/>
        </w:rPr>
        <w:t xml:space="preserve"> l’iPhone 16 Pro </w:t>
      </w:r>
      <w:r w:rsidR="001C34CB">
        <w:rPr>
          <w:sz w:val="26"/>
          <w:szCs w:val="26"/>
        </w:rPr>
        <w:t xml:space="preserve">ottiene un punteggio leggermente più elevato rispetto al Galaxy S24 Ultra e lo Xiaomi 14T Pro, ma </w:t>
      </w:r>
      <w:r w:rsidR="00CE3669">
        <w:rPr>
          <w:sz w:val="26"/>
          <w:szCs w:val="26"/>
        </w:rPr>
        <w:t xml:space="preserve">nel complesso i tre dispositivi si posizionano su livelli simili. </w:t>
      </w:r>
    </w:p>
    <w:p w:rsidR="00F36740" w:rsidP="5F864504" w:rsidRDefault="00F36740" w14:paraId="21D674FC" w14:textId="77777777">
      <w:pPr>
        <w:jc w:val="both"/>
        <w:rPr>
          <w:sz w:val="26"/>
          <w:szCs w:val="26"/>
        </w:rPr>
      </w:pPr>
    </w:p>
    <w:p w:rsidR="0068043D" w:rsidP="003403A0" w:rsidRDefault="003403A0" w14:paraId="6BA0434E" w14:textId="6346EF89">
      <w:pPr>
        <w:jc w:val="center"/>
        <w:rPr>
          <w:b/>
          <w:bCs/>
          <w:sz w:val="26"/>
          <w:szCs w:val="26"/>
        </w:rPr>
      </w:pPr>
      <w:r>
        <w:rPr>
          <w:b/>
          <w:bCs/>
          <w:noProof/>
          <w:sz w:val="26"/>
          <w:szCs w:val="26"/>
        </w:rPr>
        <w:drawing>
          <wp:inline distT="0" distB="0" distL="0" distR="0" wp14:anchorId="146C92F0" wp14:editId="6863669A">
            <wp:extent cx="4876800" cy="2931484"/>
            <wp:effectExtent l="0" t="0" r="0" b="2540"/>
            <wp:docPr id="20505001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81324" cy="2934203"/>
                    </a:xfrm>
                    <a:prstGeom prst="rect">
                      <a:avLst/>
                    </a:prstGeom>
                    <a:noFill/>
                  </pic:spPr>
                </pic:pic>
              </a:graphicData>
            </a:graphic>
          </wp:inline>
        </w:drawing>
      </w:r>
    </w:p>
    <w:p w:rsidR="00F36740" w:rsidP="003403A0" w:rsidRDefault="00F36740" w14:paraId="6EC3BC4D" w14:textId="77777777">
      <w:pPr>
        <w:jc w:val="center"/>
        <w:rPr>
          <w:b/>
          <w:bCs/>
          <w:sz w:val="26"/>
          <w:szCs w:val="26"/>
        </w:rPr>
      </w:pPr>
    </w:p>
    <w:tbl>
      <w:tblPr>
        <w:tblStyle w:val="Grigliatabella"/>
        <w:tblW w:w="0" w:type="auto"/>
        <w:tblLook w:val="04A0" w:firstRow="1" w:lastRow="0" w:firstColumn="1" w:lastColumn="0" w:noHBand="0" w:noVBand="1"/>
      </w:tblPr>
      <w:tblGrid>
        <w:gridCol w:w="3209"/>
        <w:gridCol w:w="3209"/>
        <w:gridCol w:w="3210"/>
      </w:tblGrid>
      <w:tr w:rsidR="006660AE" w:rsidTr="00B024A5" w14:paraId="6F866939" w14:textId="77777777">
        <w:tc>
          <w:tcPr>
            <w:tcW w:w="3209" w:type="dxa"/>
            <w:tcBorders>
              <w:top w:val="nil"/>
              <w:left w:val="nil"/>
            </w:tcBorders>
          </w:tcPr>
          <w:p w:rsidR="006660AE" w:rsidRDefault="006660AE" w14:paraId="4EE1CB8B" w14:textId="77777777">
            <w:pPr>
              <w:rPr>
                <w:b/>
                <w:bCs/>
                <w:sz w:val="26"/>
                <w:szCs w:val="26"/>
              </w:rPr>
            </w:pPr>
          </w:p>
        </w:tc>
        <w:tc>
          <w:tcPr>
            <w:tcW w:w="3209" w:type="dxa"/>
          </w:tcPr>
          <w:p w:rsidR="006660AE" w:rsidRDefault="006660AE" w14:paraId="474A6AB6" w14:textId="77777777">
            <w:pPr>
              <w:rPr>
                <w:b/>
                <w:bCs/>
                <w:sz w:val="26"/>
                <w:szCs w:val="26"/>
              </w:rPr>
            </w:pPr>
            <w:r>
              <w:rPr>
                <w:b/>
                <w:bCs/>
                <w:sz w:val="26"/>
                <w:szCs w:val="26"/>
              </w:rPr>
              <w:t>Notorietà</w:t>
            </w:r>
          </w:p>
        </w:tc>
        <w:tc>
          <w:tcPr>
            <w:tcW w:w="3210" w:type="dxa"/>
          </w:tcPr>
          <w:p w:rsidR="006660AE" w:rsidRDefault="006660AE" w14:paraId="0CECB272" w14:textId="77777777">
            <w:pPr>
              <w:rPr>
                <w:b/>
                <w:bCs/>
                <w:sz w:val="26"/>
                <w:szCs w:val="26"/>
              </w:rPr>
            </w:pPr>
            <w:r>
              <w:rPr>
                <w:b/>
                <w:bCs/>
                <w:sz w:val="26"/>
                <w:szCs w:val="26"/>
              </w:rPr>
              <w:t>Affidabilità</w:t>
            </w:r>
          </w:p>
        </w:tc>
      </w:tr>
      <w:tr w:rsidR="006660AE" w14:paraId="0B0BBA22" w14:textId="77777777">
        <w:tc>
          <w:tcPr>
            <w:tcW w:w="3209" w:type="dxa"/>
          </w:tcPr>
          <w:p w:rsidR="006660AE" w:rsidRDefault="006660AE" w14:paraId="127F9730" w14:textId="77777777">
            <w:pPr>
              <w:rPr>
                <w:b/>
                <w:bCs/>
                <w:sz w:val="26"/>
                <w:szCs w:val="26"/>
              </w:rPr>
            </w:pPr>
            <w:r>
              <w:rPr>
                <w:b/>
                <w:bCs/>
                <w:sz w:val="26"/>
                <w:szCs w:val="26"/>
              </w:rPr>
              <w:t>iPhone 16 Pro</w:t>
            </w:r>
          </w:p>
        </w:tc>
        <w:tc>
          <w:tcPr>
            <w:tcW w:w="3209" w:type="dxa"/>
          </w:tcPr>
          <w:p w:rsidRPr="00555D79" w:rsidR="006660AE" w:rsidRDefault="00563FA6" w14:paraId="43D7BA12" w14:textId="78EF6D72">
            <w:pPr>
              <w:rPr>
                <w:sz w:val="26"/>
                <w:szCs w:val="26"/>
              </w:rPr>
            </w:pPr>
            <w:r>
              <w:rPr>
                <w:sz w:val="26"/>
                <w:szCs w:val="26"/>
              </w:rPr>
              <w:t>7,437</w:t>
            </w:r>
          </w:p>
        </w:tc>
        <w:tc>
          <w:tcPr>
            <w:tcW w:w="3210" w:type="dxa"/>
          </w:tcPr>
          <w:p w:rsidRPr="00555D79" w:rsidR="006660AE" w:rsidRDefault="00563FA6" w14:paraId="460A0FC4" w14:textId="76EA84AD">
            <w:pPr>
              <w:rPr>
                <w:sz w:val="26"/>
                <w:szCs w:val="26"/>
              </w:rPr>
            </w:pPr>
            <w:r>
              <w:rPr>
                <w:sz w:val="26"/>
                <w:szCs w:val="26"/>
              </w:rPr>
              <w:t>6,875</w:t>
            </w:r>
          </w:p>
        </w:tc>
      </w:tr>
      <w:tr w:rsidR="006660AE" w14:paraId="44125A0D" w14:textId="77777777">
        <w:tc>
          <w:tcPr>
            <w:tcW w:w="3209" w:type="dxa"/>
          </w:tcPr>
          <w:p w:rsidR="006660AE" w:rsidRDefault="006660AE" w14:paraId="5BF05B5A" w14:textId="77777777">
            <w:pPr>
              <w:rPr>
                <w:b/>
                <w:bCs/>
                <w:sz w:val="26"/>
                <w:szCs w:val="26"/>
              </w:rPr>
            </w:pPr>
            <w:r>
              <w:rPr>
                <w:b/>
                <w:bCs/>
                <w:sz w:val="26"/>
                <w:szCs w:val="26"/>
              </w:rPr>
              <w:t>Galaxy S24 Ultra</w:t>
            </w:r>
          </w:p>
        </w:tc>
        <w:tc>
          <w:tcPr>
            <w:tcW w:w="3209" w:type="dxa"/>
          </w:tcPr>
          <w:p w:rsidRPr="00555D79" w:rsidR="006660AE" w:rsidRDefault="006660AE" w14:paraId="2EED83F5" w14:textId="3A1B9858">
            <w:pPr>
              <w:rPr>
                <w:sz w:val="26"/>
                <w:szCs w:val="26"/>
              </w:rPr>
            </w:pPr>
            <w:r>
              <w:rPr>
                <w:sz w:val="26"/>
                <w:szCs w:val="26"/>
              </w:rPr>
              <w:t>6,</w:t>
            </w:r>
            <w:r w:rsidR="00563FA6">
              <w:rPr>
                <w:sz w:val="26"/>
                <w:szCs w:val="26"/>
              </w:rPr>
              <w:t>75</w:t>
            </w:r>
          </w:p>
        </w:tc>
        <w:tc>
          <w:tcPr>
            <w:tcW w:w="3210" w:type="dxa"/>
          </w:tcPr>
          <w:p w:rsidRPr="00555D79" w:rsidR="006660AE" w:rsidRDefault="006660AE" w14:paraId="68EC15EF" w14:textId="44A951F1">
            <w:pPr>
              <w:rPr>
                <w:sz w:val="26"/>
                <w:szCs w:val="26"/>
              </w:rPr>
            </w:pPr>
            <w:r>
              <w:rPr>
                <w:sz w:val="26"/>
                <w:szCs w:val="26"/>
              </w:rPr>
              <w:t>6,</w:t>
            </w:r>
            <w:r w:rsidR="00563FA6">
              <w:rPr>
                <w:sz w:val="26"/>
                <w:szCs w:val="26"/>
              </w:rPr>
              <w:t>75</w:t>
            </w:r>
          </w:p>
        </w:tc>
      </w:tr>
      <w:tr w:rsidR="006660AE" w14:paraId="42970156" w14:textId="77777777">
        <w:tc>
          <w:tcPr>
            <w:tcW w:w="3209" w:type="dxa"/>
          </w:tcPr>
          <w:p w:rsidR="006660AE" w:rsidRDefault="006660AE" w14:paraId="0F15719A" w14:textId="77777777">
            <w:pPr>
              <w:rPr>
                <w:b/>
                <w:bCs/>
                <w:sz w:val="26"/>
                <w:szCs w:val="26"/>
              </w:rPr>
            </w:pPr>
            <w:r>
              <w:rPr>
                <w:b/>
                <w:bCs/>
                <w:sz w:val="26"/>
                <w:szCs w:val="26"/>
              </w:rPr>
              <w:t>Xiaomi 14T Pro</w:t>
            </w:r>
          </w:p>
        </w:tc>
        <w:tc>
          <w:tcPr>
            <w:tcW w:w="3209" w:type="dxa"/>
          </w:tcPr>
          <w:p w:rsidRPr="00555D79" w:rsidR="006660AE" w:rsidRDefault="00563FA6" w14:paraId="44B3E25C" w14:textId="0BF0AD21">
            <w:pPr>
              <w:rPr>
                <w:sz w:val="26"/>
                <w:szCs w:val="26"/>
              </w:rPr>
            </w:pPr>
            <w:r>
              <w:rPr>
                <w:sz w:val="26"/>
                <w:szCs w:val="26"/>
              </w:rPr>
              <w:t>6</w:t>
            </w:r>
          </w:p>
        </w:tc>
        <w:tc>
          <w:tcPr>
            <w:tcW w:w="3210" w:type="dxa"/>
          </w:tcPr>
          <w:p w:rsidRPr="00555D79" w:rsidR="006660AE" w:rsidRDefault="00563FA6" w14:paraId="43FFACDA" w14:textId="5685F605">
            <w:pPr>
              <w:rPr>
                <w:sz w:val="26"/>
                <w:szCs w:val="26"/>
              </w:rPr>
            </w:pPr>
            <w:r>
              <w:rPr>
                <w:sz w:val="26"/>
                <w:szCs w:val="26"/>
              </w:rPr>
              <w:t>6,8125</w:t>
            </w:r>
          </w:p>
        </w:tc>
      </w:tr>
    </w:tbl>
    <w:p w:rsidR="0068043D" w:rsidP="003D2FA2" w:rsidRDefault="0068043D" w14:paraId="6AF97E39" w14:textId="77777777">
      <w:pPr>
        <w:rPr>
          <w:b/>
          <w:bCs/>
          <w:sz w:val="26"/>
          <w:szCs w:val="26"/>
        </w:rPr>
      </w:pPr>
    </w:p>
    <w:p w:rsidR="00A8742E" w:rsidP="5F864504" w:rsidRDefault="00A8742E" w14:paraId="54058308" w14:textId="15D0D84B">
      <w:pPr>
        <w:jc w:val="both"/>
        <w:rPr>
          <w:sz w:val="26"/>
          <w:szCs w:val="26"/>
        </w:rPr>
      </w:pPr>
      <w:bookmarkStart w:name="_Hlk188695895" w:id="32"/>
      <w:r w:rsidRPr="4DD97855">
        <w:rPr>
          <w:sz w:val="26"/>
          <w:szCs w:val="26"/>
        </w:rPr>
        <w:t xml:space="preserve">Si osserva come </w:t>
      </w:r>
      <w:r w:rsidRPr="4DD97855" w:rsidR="00300E6F">
        <w:rPr>
          <w:sz w:val="26"/>
          <w:szCs w:val="26"/>
        </w:rPr>
        <w:t xml:space="preserve">l’iPhone 16 Pro </w:t>
      </w:r>
      <w:r w:rsidRPr="4DD97855" w:rsidR="00B974DA">
        <w:rPr>
          <w:sz w:val="26"/>
          <w:szCs w:val="26"/>
        </w:rPr>
        <w:t>mantenga un leggero vantaggio sia in termini di notorietà che di affidabilità</w:t>
      </w:r>
      <w:r w:rsidRPr="4DD97855" w:rsidR="619D7285">
        <w:rPr>
          <w:sz w:val="26"/>
          <w:szCs w:val="26"/>
        </w:rPr>
        <w:t xml:space="preserve"> per il cluster 3</w:t>
      </w:r>
      <w:r w:rsidRPr="4DD97855" w:rsidR="00B974DA">
        <w:rPr>
          <w:sz w:val="26"/>
          <w:szCs w:val="26"/>
        </w:rPr>
        <w:t xml:space="preserve">, confermando la sua posizione di leader nel mercato. </w:t>
      </w:r>
    </w:p>
    <w:p w:rsidRPr="00D63CF4" w:rsidR="0068043D" w:rsidP="00D63CF4" w:rsidRDefault="00B974DA" w14:paraId="56D6077A" w14:textId="467DC96E">
      <w:pPr>
        <w:jc w:val="both"/>
        <w:rPr>
          <w:sz w:val="26"/>
          <w:szCs w:val="26"/>
        </w:rPr>
      </w:pPr>
      <w:r>
        <w:rPr>
          <w:sz w:val="26"/>
          <w:szCs w:val="26"/>
        </w:rPr>
        <w:t>Lo Xiaomi 14T Pro mostra un miglioramento significativo</w:t>
      </w:r>
      <w:r w:rsidR="00D452D1">
        <w:rPr>
          <w:sz w:val="26"/>
          <w:szCs w:val="26"/>
        </w:rPr>
        <w:t xml:space="preserve">, avvicinandosi ai concorrenti in termini di notorietà e affidabilità. Questo suggerisce una crescente fiducia dei consumatori </w:t>
      </w:r>
      <w:r w:rsidRPr="56DD4239" w:rsidR="5A896405">
        <w:rPr>
          <w:sz w:val="26"/>
          <w:szCs w:val="26"/>
        </w:rPr>
        <w:t xml:space="preserve">del cluster </w:t>
      </w:r>
      <w:bookmarkStart w:name="_Int_G1EJTUhJ" w:id="33"/>
      <w:r w:rsidRPr="56DD4239" w:rsidR="5A896405">
        <w:rPr>
          <w:sz w:val="26"/>
          <w:szCs w:val="26"/>
        </w:rPr>
        <w:t>3</w:t>
      </w:r>
      <w:bookmarkEnd w:id="33"/>
      <w:r w:rsidRPr="5F864504" w:rsidR="5A896405">
        <w:rPr>
          <w:sz w:val="26"/>
          <w:szCs w:val="26"/>
        </w:rPr>
        <w:t xml:space="preserve"> </w:t>
      </w:r>
      <w:r w:rsidR="00D452D1">
        <w:rPr>
          <w:sz w:val="26"/>
          <w:szCs w:val="26"/>
        </w:rPr>
        <w:t xml:space="preserve">nei confronti del marchio Xiaomi. </w:t>
      </w:r>
      <w:bookmarkEnd w:id="32"/>
    </w:p>
    <w:p w:rsidR="0068043D" w:rsidP="003D2FA2" w:rsidRDefault="7D2DB5F6" w14:paraId="7F263535" w14:textId="1745FF4D">
      <w:pPr>
        <w:rPr>
          <w:sz w:val="26"/>
          <w:szCs w:val="26"/>
        </w:rPr>
      </w:pPr>
      <w:r w:rsidRPr="3E1E7D36">
        <w:rPr>
          <w:sz w:val="26"/>
          <w:szCs w:val="26"/>
        </w:rPr>
        <w:lastRenderedPageBreak/>
        <w:t>(*) in allegato i file Excel contenti</w:t>
      </w:r>
      <w:r w:rsidRPr="511491A3">
        <w:rPr>
          <w:sz w:val="26"/>
          <w:szCs w:val="26"/>
        </w:rPr>
        <w:t xml:space="preserve"> i calcoli effettuati.</w:t>
      </w:r>
    </w:p>
    <w:p w:rsidR="0068043D" w:rsidP="003D2FA2" w:rsidRDefault="00AA2AA8" w14:paraId="225007E0" w14:textId="00BA6610">
      <w:pPr>
        <w:rPr>
          <w:b/>
          <w:bCs/>
          <w:sz w:val="26"/>
          <w:szCs w:val="26"/>
        </w:rPr>
      </w:pPr>
      <w:hyperlink w:history="1" r:id="rId155">
        <w:r w:rsidRPr="00AA2AA8">
          <w:rPr>
            <w:rStyle w:val="Collegamentoipertestuale"/>
            <w:b/>
            <w:bCs/>
            <w:sz w:val="26"/>
            <w:szCs w:val="26"/>
          </w:rPr>
          <w:t>ATTRIBUTI E CARATTERISTICHE CLUSTER 1 .xlsx</w:t>
        </w:r>
      </w:hyperlink>
    </w:p>
    <w:p w:rsidR="00034E7C" w:rsidP="003D2FA2" w:rsidRDefault="00034E7C" w14:paraId="38D60B60" w14:textId="63FEEA1C">
      <w:pPr>
        <w:rPr>
          <w:b/>
          <w:bCs/>
          <w:sz w:val="26"/>
          <w:szCs w:val="26"/>
        </w:rPr>
      </w:pPr>
      <w:hyperlink r:id="rId156">
        <w:r w:rsidRPr="7EACEF0E">
          <w:rPr>
            <w:rStyle w:val="Collegamentoipertestuale"/>
            <w:b/>
            <w:bCs/>
            <w:sz w:val="26"/>
            <w:szCs w:val="26"/>
          </w:rPr>
          <w:t>ATTRIBUTI E CARATTERISTICHE CLUSTER 2 .xlsx</w:t>
        </w:r>
      </w:hyperlink>
    </w:p>
    <w:p w:rsidR="00F36740" w:rsidP="00F36740" w:rsidRDefault="00AE79B7" w14:paraId="1465EB5E" w14:textId="593EBCAE">
      <w:hyperlink r:id="rId157">
        <w:r w:rsidRPr="7EACEF0E">
          <w:rPr>
            <w:rStyle w:val="Collegamentoipertestuale"/>
            <w:b/>
            <w:bCs/>
            <w:sz w:val="26"/>
            <w:szCs w:val="26"/>
          </w:rPr>
          <w:t>ATTRIBUTI E CARATTERISTICHE CLUSTER 3 .xlsx</w:t>
        </w:r>
      </w:hyperlink>
    </w:p>
    <w:p w:rsidR="00F36740" w:rsidP="00F36740" w:rsidRDefault="00F36740" w14:paraId="6F112C7E" w14:textId="77777777"/>
    <w:p w:rsidR="00F36740" w:rsidP="00F36740" w:rsidRDefault="00F36740" w14:paraId="19105EDC" w14:textId="77777777"/>
    <w:p w:rsidR="00F36740" w:rsidP="00F36740" w:rsidRDefault="00F36740" w14:paraId="29E46A3E" w14:textId="77777777"/>
    <w:p w:rsidR="00F36740" w:rsidP="00F36740" w:rsidRDefault="00F36740" w14:paraId="553170D2" w14:textId="77777777"/>
    <w:p w:rsidR="00F36740" w:rsidP="00F36740" w:rsidRDefault="00F36740" w14:paraId="05E34F1B" w14:textId="77777777"/>
    <w:p w:rsidR="00F36740" w:rsidP="00F36740" w:rsidRDefault="00F36740" w14:paraId="5024D73D" w14:textId="77777777"/>
    <w:p w:rsidR="00F36740" w:rsidP="00F36740" w:rsidRDefault="00F36740" w14:paraId="41C43FE0" w14:textId="77777777"/>
    <w:p w:rsidR="00F36740" w:rsidP="00F36740" w:rsidRDefault="00F36740" w14:paraId="640DB56E" w14:textId="77777777"/>
    <w:p w:rsidR="00F36740" w:rsidP="00F36740" w:rsidRDefault="00F36740" w14:paraId="085F81F1" w14:textId="77777777"/>
    <w:p w:rsidR="00F36740" w:rsidP="00F36740" w:rsidRDefault="00F36740" w14:paraId="0E179F15" w14:textId="77777777"/>
    <w:p w:rsidR="00F36740" w:rsidP="00F36740" w:rsidRDefault="00F36740" w14:paraId="6C08C8B4" w14:textId="77777777"/>
    <w:p w:rsidR="00F36740" w:rsidP="00F36740" w:rsidRDefault="00F36740" w14:paraId="6A66416B" w14:textId="77777777"/>
    <w:p w:rsidR="00F36740" w:rsidP="00F36740" w:rsidRDefault="00F36740" w14:paraId="46FC4954" w14:textId="77777777"/>
    <w:p w:rsidR="00F36740" w:rsidP="00F36740" w:rsidRDefault="00F36740" w14:paraId="31C11566" w14:textId="77777777"/>
    <w:p w:rsidR="00F36740" w:rsidP="00F36740" w:rsidRDefault="00F36740" w14:paraId="6A517111" w14:textId="77777777"/>
    <w:p w:rsidR="00F36740" w:rsidP="00F36740" w:rsidRDefault="00F36740" w14:paraId="261644DD" w14:textId="77777777"/>
    <w:p w:rsidR="00F36740" w:rsidP="00F36740" w:rsidRDefault="00F36740" w14:paraId="5DC341A5" w14:textId="77777777"/>
    <w:p w:rsidR="00F36740" w:rsidP="00F36740" w:rsidRDefault="00F36740" w14:paraId="52D3D8F6" w14:textId="77777777"/>
    <w:p w:rsidR="00F36740" w:rsidP="00F36740" w:rsidRDefault="00F36740" w14:paraId="75AD43D1" w14:textId="77777777"/>
    <w:p w:rsidR="00F36740" w:rsidP="00F36740" w:rsidRDefault="00F36740" w14:paraId="5A8D6C19" w14:textId="77777777"/>
    <w:p w:rsidR="00F36740" w:rsidP="00F36740" w:rsidRDefault="00F36740" w14:paraId="7C5695DC" w14:textId="77777777"/>
    <w:p w:rsidR="00F36740" w:rsidP="00F36740" w:rsidRDefault="00F36740" w14:paraId="04BEB04E" w14:textId="77777777"/>
    <w:p w:rsidR="00F36740" w:rsidP="00F36740" w:rsidRDefault="00F36740" w14:paraId="65FA265C" w14:textId="77777777"/>
    <w:p w:rsidR="00F36740" w:rsidP="00F36740" w:rsidRDefault="00F36740" w14:paraId="026BBD81" w14:textId="77777777"/>
    <w:p w:rsidR="00F36740" w:rsidP="00F36740" w:rsidRDefault="00F36740" w14:paraId="2D82ABF5" w14:textId="77777777"/>
    <w:p w:rsidR="00F36740" w:rsidP="00F36740" w:rsidRDefault="00F36740" w14:paraId="20C1BF01" w14:textId="77777777"/>
    <w:p w:rsidR="00F36740" w:rsidP="00F36740" w:rsidRDefault="00F36740" w14:paraId="3BE8BCFB" w14:textId="77777777"/>
    <w:p w:rsidR="003A2032" w:rsidP="00F36740" w:rsidRDefault="003A2032" w14:paraId="78FE7D17" w14:textId="77777777"/>
    <w:p w:rsidR="003A2032" w:rsidP="00F36740" w:rsidRDefault="003A2032" w14:paraId="058B556D" w14:textId="77777777"/>
    <w:p w:rsidR="00F36740" w:rsidP="00F36740" w:rsidRDefault="00F36740" w14:paraId="191EDFAB" w14:textId="77777777">
      <w:pPr>
        <w:rPr>
          <w:b/>
          <w:bCs/>
          <w:sz w:val="26"/>
          <w:szCs w:val="26"/>
        </w:rPr>
      </w:pPr>
    </w:p>
    <w:p w:rsidRPr="00F36740" w:rsidR="00433D7D" w:rsidP="00F36740" w:rsidRDefault="00433D7D" w14:paraId="45987BC4" w14:textId="77777777">
      <w:pPr>
        <w:rPr>
          <w:b/>
          <w:bCs/>
          <w:sz w:val="26"/>
          <w:szCs w:val="26"/>
        </w:rPr>
      </w:pPr>
    </w:p>
    <w:p w:rsidR="0068043D" w:rsidP="3C35701A" w:rsidRDefault="007E4FB7" w14:paraId="191D23F9" w14:textId="1DE1C3D9">
      <w:pPr>
        <w:pStyle w:val="Titolo1"/>
        <w:jc w:val="center"/>
        <w:rPr>
          <w:b/>
          <w:sz w:val="48"/>
          <w:szCs w:val="48"/>
        </w:rPr>
      </w:pPr>
      <w:bookmarkStart w:name="_Toc188696506" w:id="34"/>
      <w:r w:rsidRPr="3C35701A">
        <w:rPr>
          <w:b/>
          <w:sz w:val="48"/>
          <w:szCs w:val="48"/>
        </w:rPr>
        <w:lastRenderedPageBreak/>
        <w:t>C</w:t>
      </w:r>
      <w:r w:rsidR="002B5197">
        <w:rPr>
          <w:b/>
          <w:sz w:val="48"/>
          <w:szCs w:val="48"/>
        </w:rPr>
        <w:t>apitolo</w:t>
      </w:r>
      <w:r w:rsidRPr="3C35701A">
        <w:rPr>
          <w:b/>
          <w:sz w:val="48"/>
          <w:szCs w:val="48"/>
        </w:rPr>
        <w:t xml:space="preserve"> 5</w:t>
      </w:r>
      <w:bookmarkEnd w:id="34"/>
      <w:r w:rsidRPr="3C35701A">
        <w:rPr>
          <w:b/>
          <w:sz w:val="48"/>
          <w:szCs w:val="48"/>
        </w:rPr>
        <w:t xml:space="preserve"> </w:t>
      </w:r>
    </w:p>
    <w:p w:rsidRPr="00D67A21" w:rsidR="007E4FB7" w:rsidP="00892CD1" w:rsidRDefault="00892CD1" w14:paraId="59BF48EB" w14:textId="240A388D">
      <w:pPr>
        <w:pStyle w:val="Titolo3"/>
        <w:rPr>
          <w:b/>
          <w:bCs/>
          <w:sz w:val="30"/>
          <w:szCs w:val="30"/>
        </w:rPr>
      </w:pPr>
      <w:bookmarkStart w:name="_Toc188696507" w:id="35"/>
      <w:r w:rsidRPr="00D67A21">
        <w:rPr>
          <w:b/>
          <w:bCs/>
          <w:sz w:val="30"/>
          <w:szCs w:val="30"/>
        </w:rPr>
        <w:t>5.1 Conclusioni e migliorie</w:t>
      </w:r>
      <w:bookmarkEnd w:id="35"/>
    </w:p>
    <w:p w:rsidRPr="00433D7D" w:rsidR="00980DD5" w:rsidP="00433D7D" w:rsidRDefault="00980DD5" w14:paraId="51E6DCEC" w14:textId="77777777">
      <w:pPr>
        <w:spacing w:after="0"/>
        <w:jc w:val="both"/>
        <w:rPr>
          <w:sz w:val="26"/>
          <w:szCs w:val="26"/>
        </w:rPr>
      </w:pPr>
      <w:r w:rsidRPr="00433D7D">
        <w:rPr>
          <w:sz w:val="26"/>
          <w:szCs w:val="26"/>
        </w:rPr>
        <w:t xml:space="preserve">Dall’analisi dei dati fatta nel precedente capitolo emerge che la maggior parte degli intervistati preferisce l’iPhone 16 Pro rispetto agli altri due dispositivi in esame. </w:t>
      </w:r>
    </w:p>
    <w:p w:rsidRPr="00433D7D" w:rsidR="00980DD5" w:rsidP="00433D7D" w:rsidRDefault="00980DD5" w14:paraId="20B6339C" w14:textId="77777777">
      <w:pPr>
        <w:spacing w:after="0"/>
        <w:jc w:val="both"/>
        <w:rPr>
          <w:sz w:val="26"/>
          <w:szCs w:val="26"/>
        </w:rPr>
      </w:pPr>
      <w:r w:rsidRPr="00433D7D">
        <w:rPr>
          <w:sz w:val="26"/>
          <w:szCs w:val="26"/>
        </w:rPr>
        <w:t>Esso si distingue per le ottime prestazioni, il design innovativo e la forza del brand.</w:t>
      </w:r>
    </w:p>
    <w:p w:rsidRPr="00433D7D" w:rsidR="00980DD5" w:rsidP="00433D7D" w:rsidRDefault="00980DD5" w14:paraId="08E6B467" w14:textId="77777777">
      <w:pPr>
        <w:spacing w:after="0"/>
        <w:jc w:val="both"/>
        <w:rPr>
          <w:sz w:val="26"/>
          <w:szCs w:val="26"/>
        </w:rPr>
      </w:pPr>
      <w:r w:rsidRPr="00433D7D">
        <w:rPr>
          <w:sz w:val="26"/>
          <w:szCs w:val="26"/>
        </w:rPr>
        <w:t xml:space="preserve">Questo modello riesce ad offrire un’esperienze utente di elevato livello grazie alla perfetta integrazione tra software e hardware. Infatti, sia il sistema operativo e sia i componenti sviluppati internamente garantiscono un funzionamento fluido e reattivo. </w:t>
      </w:r>
    </w:p>
    <w:p w:rsidRPr="00433D7D" w:rsidR="00980DD5" w:rsidP="00433D7D" w:rsidRDefault="00433D7D" w14:paraId="15A386E6" w14:textId="22605F10">
      <w:pPr>
        <w:spacing w:after="0"/>
        <w:jc w:val="both"/>
        <w:rPr>
          <w:sz w:val="26"/>
          <w:szCs w:val="26"/>
        </w:rPr>
      </w:pPr>
      <w:r w:rsidRPr="00433D7D">
        <w:rPr>
          <w:sz w:val="26"/>
          <w:szCs w:val="26"/>
        </w:rPr>
        <w:t>Tuttavia,</w:t>
      </w:r>
      <w:r w:rsidRPr="00433D7D" w:rsidR="00980DD5">
        <w:rPr>
          <w:sz w:val="26"/>
          <w:szCs w:val="26"/>
        </w:rPr>
        <w:t xml:space="preserve"> il Galaxy S24 Ultra si conferma un forte concorrente in termini di prestazioni, mostrando una potenza e un’ottimizzazione che lo rendono una valida alternativa per chi ricerca performance elevate. </w:t>
      </w:r>
    </w:p>
    <w:p w:rsidRPr="00433D7D" w:rsidR="00980DD5" w:rsidP="00433D7D" w:rsidRDefault="00980DD5" w14:paraId="3D7AD0DD" w14:textId="77777777">
      <w:pPr>
        <w:spacing w:after="0"/>
        <w:jc w:val="both"/>
        <w:rPr>
          <w:sz w:val="26"/>
          <w:szCs w:val="26"/>
        </w:rPr>
      </w:pPr>
      <w:r w:rsidRPr="00433D7D">
        <w:rPr>
          <w:sz w:val="26"/>
          <w:szCs w:val="26"/>
        </w:rPr>
        <w:t xml:space="preserve">L’iPhone 16 Pro si distingue anche per il suo design, percepito come un vero capolavoro di stile e tecnologia. </w:t>
      </w:r>
    </w:p>
    <w:p w:rsidRPr="00433D7D" w:rsidR="00980DD5" w:rsidP="00433D7D" w:rsidRDefault="00980DD5" w14:paraId="2BAB87AD" w14:textId="221293CE">
      <w:pPr>
        <w:spacing w:after="0"/>
        <w:jc w:val="both"/>
        <w:rPr>
          <w:sz w:val="26"/>
          <w:szCs w:val="26"/>
        </w:rPr>
      </w:pPr>
      <w:r w:rsidRPr="4DD97855">
        <w:rPr>
          <w:sz w:val="26"/>
          <w:szCs w:val="26"/>
        </w:rPr>
        <w:t xml:space="preserve">L’utilizzo di materiali pregiati (come il titanio grado 5) e le innovazioni funzionali (come il vetro posteriore capace di disperdere meglio il calore) contribuiscono a far apprezzare tale smartphone da chi cerca eleganza e cura nei dettagli. </w:t>
      </w:r>
    </w:p>
    <w:p w:rsidRPr="00433D7D" w:rsidR="00980DD5" w:rsidP="00433D7D" w:rsidRDefault="00980DD5" w14:paraId="6E80C612" w14:textId="77777777">
      <w:pPr>
        <w:spacing w:after="0"/>
        <w:jc w:val="both"/>
        <w:rPr>
          <w:sz w:val="26"/>
          <w:szCs w:val="26"/>
        </w:rPr>
      </w:pPr>
      <w:r w:rsidRPr="00433D7D">
        <w:rPr>
          <w:sz w:val="26"/>
          <w:szCs w:val="26"/>
        </w:rPr>
        <w:t xml:space="preserve">Un altro aspetto che fa la differenza è la forza del marchio Apple. Acquistare un iPhone, infatti, non significa semplicemente scegliere uno smartphone, ma accedere ad un ecosistema esclusivo e ad un’esperienza premium che rafforza il legame tra l’utente ed il prodotto. </w:t>
      </w:r>
    </w:p>
    <w:p w:rsidRPr="00433D7D" w:rsidR="00980DD5" w:rsidP="00433D7D" w:rsidRDefault="00980DD5" w14:paraId="5D3B92A7" w14:textId="77777777">
      <w:pPr>
        <w:spacing w:after="0"/>
        <w:jc w:val="both"/>
        <w:rPr>
          <w:sz w:val="26"/>
          <w:szCs w:val="26"/>
        </w:rPr>
      </w:pPr>
      <w:r w:rsidRPr="00433D7D">
        <w:rPr>
          <w:sz w:val="26"/>
          <w:szCs w:val="26"/>
        </w:rPr>
        <w:t xml:space="preserve">Questo spiega il motivo per cui il marchio Apple gode di una reputazione e di una fedeltà difficili da eguagliare. </w:t>
      </w:r>
    </w:p>
    <w:p w:rsidRPr="00433D7D" w:rsidR="00980DD5" w:rsidP="00433D7D" w:rsidRDefault="00980DD5" w14:paraId="51760315" w14:textId="77777777">
      <w:pPr>
        <w:spacing w:after="0"/>
        <w:jc w:val="both"/>
        <w:rPr>
          <w:sz w:val="26"/>
          <w:szCs w:val="26"/>
        </w:rPr>
      </w:pPr>
      <w:r w:rsidRPr="00433D7D">
        <w:rPr>
          <w:sz w:val="26"/>
          <w:szCs w:val="26"/>
        </w:rPr>
        <w:t xml:space="preserve">Per quanto riguarda l’economicità, invece, lo Xiaomi 14T Pro si afferma come la scelta più conveniente tra i dispositivi analizzati. Grazie alle buone prestazioni e al design, resta comunque un’opzione interessante per chi cerca il miglior rapporto qualità-prezzo. </w:t>
      </w:r>
    </w:p>
    <w:p w:rsidRPr="00433D7D" w:rsidR="00980DD5" w:rsidP="00433D7D" w:rsidRDefault="00980DD5" w14:paraId="3761247B" w14:textId="77777777">
      <w:pPr>
        <w:spacing w:after="0"/>
        <w:jc w:val="both"/>
        <w:rPr>
          <w:sz w:val="26"/>
          <w:szCs w:val="26"/>
        </w:rPr>
      </w:pPr>
      <w:r w:rsidRPr="00433D7D">
        <w:rPr>
          <w:sz w:val="26"/>
          <w:szCs w:val="26"/>
        </w:rPr>
        <w:t xml:space="preserve">D’altro canto, l’iPhone 16 Pro, pur essendo il più costoso, viene percepito come un investimento di valore grazie alla sua qualità, alla lunga durata e al prestigio che trasmette. </w:t>
      </w:r>
    </w:p>
    <w:p w:rsidRPr="00433D7D" w:rsidR="00980DD5" w:rsidP="00433D7D" w:rsidRDefault="00980DD5" w14:paraId="24C15315" w14:textId="77777777">
      <w:pPr>
        <w:spacing w:after="0"/>
        <w:jc w:val="both"/>
        <w:rPr>
          <w:sz w:val="26"/>
          <w:szCs w:val="26"/>
        </w:rPr>
      </w:pPr>
    </w:p>
    <w:p w:rsidRPr="00433D7D" w:rsidR="00980DD5" w:rsidP="00433D7D" w:rsidRDefault="00980DD5" w14:paraId="279D22A6" w14:textId="77777777">
      <w:pPr>
        <w:spacing w:after="0"/>
        <w:jc w:val="both"/>
        <w:rPr>
          <w:sz w:val="26"/>
          <w:szCs w:val="26"/>
        </w:rPr>
      </w:pPr>
      <w:r w:rsidRPr="00433D7D">
        <w:rPr>
          <w:sz w:val="26"/>
          <w:szCs w:val="26"/>
        </w:rPr>
        <w:t xml:space="preserve">In base ai risultati ottenuti sono state delineati le seguenti strategie di miglioramento. </w:t>
      </w:r>
    </w:p>
    <w:p w:rsidRPr="00433D7D" w:rsidR="00980DD5" w:rsidP="00433D7D" w:rsidRDefault="00980DD5" w14:paraId="524701DC" w14:textId="77777777">
      <w:pPr>
        <w:spacing w:after="0"/>
        <w:jc w:val="both"/>
        <w:rPr>
          <w:sz w:val="26"/>
          <w:szCs w:val="26"/>
        </w:rPr>
      </w:pPr>
      <w:r w:rsidRPr="00433D7D">
        <w:rPr>
          <w:sz w:val="26"/>
          <w:szCs w:val="26"/>
        </w:rPr>
        <w:t xml:space="preserve">Una possibile strategia per Apple potrebbe consistere nell’aumentare l’offerta di dispositivi di fascia media o medio-bassa, al fine di intercettare una fetta più ampia di consumatori sensibili al prezzo. </w:t>
      </w:r>
    </w:p>
    <w:p w:rsidRPr="00433D7D" w:rsidR="00980DD5" w:rsidP="00433D7D" w:rsidRDefault="00980DD5" w14:paraId="091F40AC" w14:textId="77777777">
      <w:pPr>
        <w:spacing w:after="0"/>
        <w:jc w:val="both"/>
        <w:rPr>
          <w:sz w:val="26"/>
          <w:szCs w:val="26"/>
        </w:rPr>
      </w:pPr>
      <w:r w:rsidRPr="00433D7D">
        <w:rPr>
          <w:sz w:val="26"/>
          <w:szCs w:val="26"/>
        </w:rPr>
        <w:t xml:space="preserve">Tuttavia, questa scelta dovrebbe essere bilanciata dall’attenzione alla qualità e alla percezione del brand, per evitare di compromettere la brand equity che Apple ha costruito negli anni. </w:t>
      </w:r>
    </w:p>
    <w:p w:rsidRPr="00433D7D" w:rsidR="00980DD5" w:rsidP="00433D7D" w:rsidRDefault="00980DD5" w14:paraId="0F00C19B" w14:textId="77777777">
      <w:pPr>
        <w:spacing w:after="0"/>
        <w:jc w:val="both"/>
        <w:rPr>
          <w:sz w:val="26"/>
          <w:szCs w:val="26"/>
        </w:rPr>
      </w:pPr>
      <w:r w:rsidRPr="00433D7D">
        <w:rPr>
          <w:sz w:val="26"/>
          <w:szCs w:val="26"/>
        </w:rPr>
        <w:t xml:space="preserve">Per lo Xiaomi, che si posiziona come il marchio più economico, il principale margine di miglioramento riguardare il rafforzamento della percezione del brand e la capacità di competere anche sul design e sull’affidabilità. </w:t>
      </w:r>
    </w:p>
    <w:p w:rsidRPr="00433D7D" w:rsidR="00980DD5" w:rsidP="00433D7D" w:rsidRDefault="00980DD5" w14:paraId="2B1016D9" w14:textId="77777777">
      <w:pPr>
        <w:spacing w:after="0"/>
        <w:jc w:val="both"/>
        <w:rPr>
          <w:sz w:val="26"/>
          <w:szCs w:val="26"/>
        </w:rPr>
      </w:pPr>
      <w:r w:rsidRPr="00433D7D">
        <w:rPr>
          <w:sz w:val="26"/>
          <w:szCs w:val="26"/>
        </w:rPr>
        <w:t xml:space="preserve">Investire maggiormente nel marketing e nella comunicazione del valore dei propri prodotti potrebbe permettere a Xiaomi di essere percepito non solo come un’alternativa economica, ma anche come una scelta prestigiosa e affidabile. </w:t>
      </w:r>
    </w:p>
    <w:p w:rsidRPr="00433D7D" w:rsidR="00980DD5" w:rsidP="00433D7D" w:rsidRDefault="00980DD5" w14:paraId="23495DDF" w14:textId="77777777">
      <w:pPr>
        <w:spacing w:after="0"/>
        <w:jc w:val="both"/>
        <w:rPr>
          <w:sz w:val="26"/>
          <w:szCs w:val="26"/>
        </w:rPr>
      </w:pPr>
      <w:r w:rsidRPr="00433D7D">
        <w:rPr>
          <w:sz w:val="26"/>
          <w:szCs w:val="26"/>
        </w:rPr>
        <w:lastRenderedPageBreak/>
        <w:t xml:space="preserve">Sul front del design, si suggerisce un focus maggiore sull’innovazione e sull’impiego di materiali premium per migliore la percezione estetica dei dispositivi. </w:t>
      </w:r>
    </w:p>
    <w:p w:rsidRPr="00433D7D" w:rsidR="00980DD5" w:rsidP="00433D7D" w:rsidRDefault="00980DD5" w14:paraId="50A30216" w14:textId="77777777">
      <w:pPr>
        <w:spacing w:after="0"/>
        <w:jc w:val="both"/>
        <w:rPr>
          <w:sz w:val="26"/>
          <w:szCs w:val="26"/>
        </w:rPr>
      </w:pPr>
      <w:r w:rsidRPr="00433D7D">
        <w:rPr>
          <w:sz w:val="26"/>
          <w:szCs w:val="26"/>
        </w:rPr>
        <w:t xml:space="preserve">Samsung, invece, eccelle nelle prestazioni e nell’affidabilità, ma potrebbe beneficiare di un rafforzamento nel campo del design e della forza del brand. </w:t>
      </w:r>
    </w:p>
    <w:p w:rsidRPr="00433D7D" w:rsidR="00980DD5" w:rsidP="00433D7D" w:rsidRDefault="00980DD5" w14:paraId="1893EA2D" w14:textId="77777777">
      <w:pPr>
        <w:spacing w:after="0"/>
        <w:jc w:val="both"/>
        <w:rPr>
          <w:sz w:val="26"/>
          <w:szCs w:val="26"/>
        </w:rPr>
      </w:pPr>
      <w:r w:rsidRPr="00433D7D">
        <w:rPr>
          <w:sz w:val="26"/>
          <w:szCs w:val="26"/>
        </w:rPr>
        <w:t xml:space="preserve">A tal propositivo, proporre dispositivi con un design più distintivo e l’utilizzo di materiali innovativi, accompagnati da campagne di comunicazione che evidenzino questi aspetti, potrebbe rappresentare un’opportunità utile al brand per rafforzare ulteriormente la propria competitività. </w:t>
      </w:r>
    </w:p>
    <w:p w:rsidRPr="00433D7D" w:rsidR="00980DD5" w:rsidP="00433D7D" w:rsidRDefault="00980DD5" w14:paraId="7D8B6E33" w14:textId="77777777">
      <w:pPr>
        <w:spacing w:after="0"/>
        <w:jc w:val="both"/>
        <w:rPr>
          <w:sz w:val="26"/>
          <w:szCs w:val="26"/>
        </w:rPr>
      </w:pPr>
      <w:r w:rsidRPr="00433D7D">
        <w:rPr>
          <w:sz w:val="26"/>
          <w:szCs w:val="26"/>
        </w:rPr>
        <w:t xml:space="preserve">Inoltre, Samsung potrebbe continuare a lavorare per ottimizzare l’integrazione tra il sistema operativo Androide e i processori utilizzati, in modo da migliorare l’esperienza utente. </w:t>
      </w:r>
    </w:p>
    <w:p w:rsidRPr="00433D7D" w:rsidR="00980DD5" w:rsidP="00433D7D" w:rsidRDefault="00980DD5" w14:paraId="690FA105" w14:textId="77777777">
      <w:pPr>
        <w:spacing w:after="0"/>
        <w:jc w:val="both"/>
        <w:rPr>
          <w:sz w:val="26"/>
          <w:szCs w:val="26"/>
        </w:rPr>
      </w:pPr>
    </w:p>
    <w:p w:rsidRPr="00433D7D" w:rsidR="00980DD5" w:rsidP="00433D7D" w:rsidRDefault="00980DD5" w14:paraId="17A13ED2" w14:textId="77777777">
      <w:pPr>
        <w:spacing w:after="0"/>
        <w:jc w:val="both"/>
        <w:rPr>
          <w:sz w:val="26"/>
          <w:szCs w:val="26"/>
        </w:rPr>
      </w:pPr>
      <w:r w:rsidRPr="00433D7D">
        <w:rPr>
          <w:sz w:val="26"/>
          <w:szCs w:val="26"/>
        </w:rPr>
        <w:t xml:space="preserve">In conclusione, è evidente come ogni azienda possieda caratteristiche peculiare che la distinguono dai concorrenti, ma vi sono aree di miglioramento che, se opportunamente affrontate, potrebbero ampliare il proprio mercato di riferimento e soddisfare una fetta più ampia di consumatori. </w:t>
      </w:r>
    </w:p>
    <w:p w:rsidRPr="00433D7D" w:rsidR="00980DD5" w:rsidP="00433D7D" w:rsidRDefault="00980DD5" w14:paraId="1FF3B763" w14:textId="370441C1">
      <w:pPr>
        <w:spacing w:after="0"/>
        <w:jc w:val="both"/>
        <w:rPr>
          <w:sz w:val="26"/>
          <w:szCs w:val="26"/>
        </w:rPr>
      </w:pPr>
      <w:r w:rsidRPr="4DD97855">
        <w:rPr>
          <w:sz w:val="26"/>
          <w:szCs w:val="26"/>
        </w:rPr>
        <w:t xml:space="preserve">Queste strategie, tuttavia, richiedono un’attenta valutazione dei trade-off per garantire che i cambiamenti apportati non compromettano i punti di forza che definiscono l’identità del marchio. </w:t>
      </w:r>
    </w:p>
    <w:p w:rsidR="0068043D" w:rsidP="00963FFE" w:rsidRDefault="0068043D" w14:paraId="563DD1F2" w14:textId="4ED606AD">
      <w:pPr>
        <w:spacing w:after="0" w:line="257" w:lineRule="auto"/>
        <w:jc w:val="both"/>
        <w:rPr>
          <w:rFonts w:ascii="Calibri" w:hAnsi="Calibri" w:eastAsia="Calibri" w:cs="Calibri"/>
        </w:rPr>
      </w:pPr>
    </w:p>
    <w:p w:rsidR="0068043D" w:rsidP="23546388" w:rsidRDefault="0068043D" w14:paraId="0E4235E0" w14:textId="039A6E2E">
      <w:pPr>
        <w:spacing w:after="160" w:line="257" w:lineRule="auto"/>
        <w:jc w:val="both"/>
        <w:rPr>
          <w:rFonts w:ascii="Calibri" w:hAnsi="Calibri" w:eastAsia="Calibri" w:cs="Calibri"/>
        </w:rPr>
      </w:pPr>
    </w:p>
    <w:p w:rsidR="0068043D" w:rsidP="003D2FA2" w:rsidRDefault="0068043D" w14:paraId="41262D41" w14:textId="223DA897">
      <w:pPr>
        <w:rPr>
          <w:b/>
          <w:bCs/>
          <w:sz w:val="26"/>
          <w:szCs w:val="26"/>
        </w:rPr>
      </w:pPr>
    </w:p>
    <w:p w:rsidR="0068043D" w:rsidP="003D2FA2" w:rsidRDefault="0068043D" w14:paraId="35C725A0" w14:textId="77777777">
      <w:pPr>
        <w:rPr>
          <w:b/>
          <w:bCs/>
          <w:sz w:val="26"/>
          <w:szCs w:val="26"/>
        </w:rPr>
      </w:pPr>
    </w:p>
    <w:p w:rsidR="0068043D" w:rsidP="003D2FA2" w:rsidRDefault="0068043D" w14:paraId="46A62B07" w14:textId="77777777">
      <w:pPr>
        <w:rPr>
          <w:b/>
          <w:bCs/>
          <w:sz w:val="26"/>
          <w:szCs w:val="26"/>
        </w:rPr>
      </w:pPr>
    </w:p>
    <w:p w:rsidR="0068043D" w:rsidP="003D2FA2" w:rsidRDefault="0068043D" w14:paraId="3A0A17B5" w14:textId="77777777">
      <w:pPr>
        <w:rPr>
          <w:b/>
          <w:bCs/>
          <w:sz w:val="26"/>
          <w:szCs w:val="26"/>
        </w:rPr>
      </w:pPr>
    </w:p>
    <w:p w:rsidR="0068043D" w:rsidP="003D2FA2" w:rsidRDefault="0068043D" w14:paraId="12A63E00" w14:textId="77777777">
      <w:pPr>
        <w:rPr>
          <w:b/>
          <w:bCs/>
          <w:sz w:val="26"/>
          <w:szCs w:val="26"/>
        </w:rPr>
      </w:pPr>
    </w:p>
    <w:p w:rsidR="0068043D" w:rsidP="003D2FA2" w:rsidRDefault="0068043D" w14:paraId="76696EA8" w14:textId="77777777">
      <w:pPr>
        <w:rPr>
          <w:b/>
          <w:bCs/>
          <w:sz w:val="26"/>
          <w:szCs w:val="26"/>
        </w:rPr>
      </w:pPr>
    </w:p>
    <w:p w:rsidR="0068043D" w:rsidP="003D2FA2" w:rsidRDefault="0068043D" w14:paraId="0462FDC1" w14:textId="77777777">
      <w:pPr>
        <w:rPr>
          <w:b/>
          <w:bCs/>
          <w:sz w:val="26"/>
          <w:szCs w:val="26"/>
        </w:rPr>
      </w:pPr>
    </w:p>
    <w:p w:rsidR="0068043D" w:rsidP="003D2FA2" w:rsidRDefault="0068043D" w14:paraId="6F978373" w14:textId="77777777">
      <w:pPr>
        <w:rPr>
          <w:b/>
          <w:bCs/>
          <w:sz w:val="26"/>
          <w:szCs w:val="26"/>
        </w:rPr>
      </w:pPr>
    </w:p>
    <w:p w:rsidR="0068043D" w:rsidP="003D2FA2" w:rsidRDefault="0068043D" w14:paraId="252A408F" w14:textId="77777777">
      <w:pPr>
        <w:rPr>
          <w:b/>
          <w:bCs/>
          <w:sz w:val="26"/>
          <w:szCs w:val="26"/>
        </w:rPr>
      </w:pPr>
    </w:p>
    <w:p w:rsidR="0068043D" w:rsidP="003D2FA2" w:rsidRDefault="0068043D" w14:paraId="2C644441" w14:textId="77777777">
      <w:pPr>
        <w:rPr>
          <w:b/>
          <w:bCs/>
          <w:sz w:val="26"/>
          <w:szCs w:val="26"/>
        </w:rPr>
      </w:pPr>
    </w:p>
    <w:p w:rsidR="0068043D" w:rsidP="003D2FA2" w:rsidRDefault="0068043D" w14:paraId="68995F19" w14:textId="77777777">
      <w:pPr>
        <w:rPr>
          <w:b/>
          <w:bCs/>
          <w:sz w:val="26"/>
          <w:szCs w:val="26"/>
        </w:rPr>
      </w:pPr>
    </w:p>
    <w:p w:rsidR="0068043D" w:rsidP="003D2FA2" w:rsidRDefault="0068043D" w14:paraId="2472919B" w14:textId="77777777">
      <w:pPr>
        <w:rPr>
          <w:b/>
          <w:bCs/>
          <w:sz w:val="26"/>
          <w:szCs w:val="26"/>
        </w:rPr>
      </w:pPr>
    </w:p>
    <w:p w:rsidR="0068043D" w:rsidP="003D2FA2" w:rsidRDefault="0068043D" w14:paraId="306F2B49" w14:textId="77777777">
      <w:pPr>
        <w:rPr>
          <w:b/>
          <w:bCs/>
          <w:sz w:val="26"/>
          <w:szCs w:val="26"/>
        </w:rPr>
      </w:pPr>
    </w:p>
    <w:p w:rsidR="0068043D" w:rsidP="003D2FA2" w:rsidRDefault="0068043D" w14:paraId="2724FE3A" w14:textId="77777777">
      <w:pPr>
        <w:rPr>
          <w:b/>
          <w:bCs/>
          <w:sz w:val="26"/>
          <w:szCs w:val="26"/>
        </w:rPr>
      </w:pPr>
    </w:p>
    <w:p w:rsidR="0068043D" w:rsidP="003D2FA2" w:rsidRDefault="0068043D" w14:paraId="322A2B27" w14:textId="77777777">
      <w:pPr>
        <w:rPr>
          <w:b/>
          <w:bCs/>
          <w:sz w:val="26"/>
          <w:szCs w:val="26"/>
        </w:rPr>
      </w:pPr>
    </w:p>
    <w:p w:rsidR="0068043D" w:rsidP="003D2FA2" w:rsidRDefault="0068043D" w14:paraId="513E29FA" w14:textId="77777777">
      <w:pPr>
        <w:rPr>
          <w:b/>
          <w:bCs/>
          <w:sz w:val="26"/>
          <w:szCs w:val="26"/>
        </w:rPr>
      </w:pPr>
    </w:p>
    <w:p w:rsidR="00CD0C38" w:rsidP="00CD0C38" w:rsidRDefault="00CD0C38" w14:paraId="6FA06E84" w14:textId="77777777"/>
    <w:p w:rsidR="00CD0C38" w:rsidP="00CD0C38" w:rsidRDefault="00CD0C38" w14:paraId="7A314936" w14:textId="77777777"/>
    <w:p w:rsidR="00CD0C38" w:rsidP="00CD0C38" w:rsidRDefault="00CD0C38" w14:paraId="340385E4" w14:textId="77777777"/>
    <w:p w:rsidR="00CD0C38" w:rsidP="00CD0C38" w:rsidRDefault="00CD0C38" w14:paraId="219089BE" w14:textId="77777777"/>
    <w:p w:rsidRPr="002B5197" w:rsidR="00C3448E" w:rsidP="00E26046" w:rsidRDefault="00C3448E" w14:paraId="3D542062" w14:textId="5CEBFB80">
      <w:pPr>
        <w:pStyle w:val="Titolo1"/>
        <w:jc w:val="center"/>
        <w:rPr>
          <w:b/>
          <w:bCs/>
          <w:sz w:val="48"/>
          <w:szCs w:val="48"/>
        </w:rPr>
      </w:pPr>
      <w:bookmarkStart w:name="_Toc188696508" w:id="36"/>
      <w:r w:rsidRPr="002B5197">
        <w:rPr>
          <w:b/>
          <w:bCs/>
          <w:sz w:val="48"/>
          <w:szCs w:val="48"/>
        </w:rPr>
        <w:lastRenderedPageBreak/>
        <w:t>Capitolo 6</w:t>
      </w:r>
      <w:bookmarkEnd w:id="36"/>
    </w:p>
    <w:p w:rsidRPr="002B5197" w:rsidR="00E26046" w:rsidP="00E26046" w:rsidRDefault="00E26046" w14:paraId="6297E834" w14:textId="70864BBC">
      <w:pPr>
        <w:pStyle w:val="Titolo3"/>
        <w:rPr>
          <w:b/>
          <w:bCs/>
        </w:rPr>
      </w:pPr>
      <w:bookmarkStart w:name="_Toc188696509" w:id="37"/>
      <w:r w:rsidRPr="002B5197">
        <w:rPr>
          <w:b/>
          <w:bCs/>
        </w:rPr>
        <w:t>6.1 – Sitografia</w:t>
      </w:r>
      <w:bookmarkEnd w:id="37"/>
      <w:r w:rsidRPr="002B5197">
        <w:rPr>
          <w:b/>
          <w:bCs/>
        </w:rPr>
        <w:t xml:space="preserve"> </w:t>
      </w:r>
    </w:p>
    <w:p w:rsidRPr="00E26046" w:rsidR="003D2FA2" w:rsidP="00E26046" w:rsidRDefault="6DCB6352" w14:paraId="1F809667" w14:textId="0E78A17A">
      <w:pPr>
        <w:pStyle w:val="Paragrafoelenco"/>
        <w:numPr>
          <w:ilvl w:val="0"/>
          <w:numId w:val="52"/>
        </w:numPr>
        <w:rPr>
          <w:sz w:val="26"/>
          <w:szCs w:val="26"/>
        </w:rPr>
      </w:pPr>
      <w:hyperlink r:id="rId158">
        <w:r w:rsidRPr="00E26046">
          <w:rPr>
            <w:rStyle w:val="Collegamentoipertestuale"/>
            <w:sz w:val="26"/>
            <w:szCs w:val="26"/>
          </w:rPr>
          <w:t>https://www.affaritaliani.it/mediatech/vendite-smartphone-2024-apple-samsung-951720.html </w:t>
        </w:r>
      </w:hyperlink>
    </w:p>
    <w:p w:rsidR="3C2AB737" w:rsidP="00E26046" w:rsidRDefault="007369E3" w14:paraId="1D63B157" w14:textId="1456609C">
      <w:pPr>
        <w:pStyle w:val="Paragrafoelenco"/>
        <w:numPr>
          <w:ilvl w:val="0"/>
          <w:numId w:val="52"/>
        </w:numPr>
        <w:rPr>
          <w:sz w:val="26"/>
          <w:szCs w:val="26"/>
        </w:rPr>
      </w:pPr>
      <w:hyperlink w:history="1" r:id="rId159">
        <w:r w:rsidRPr="00350A5A">
          <w:rPr>
            <w:rStyle w:val="Collegamentoipertestuale"/>
            <w:sz w:val="26"/>
            <w:szCs w:val="26"/>
          </w:rPr>
          <w:t>https://www.apple.com/it/iphone-16-pro/</w:t>
        </w:r>
      </w:hyperlink>
    </w:p>
    <w:p w:rsidRPr="007369E3" w:rsidR="007369E3" w:rsidP="00E26046" w:rsidRDefault="007369E3" w14:paraId="6FDA5792" w14:textId="40815732">
      <w:pPr>
        <w:pStyle w:val="Paragrafoelenco"/>
        <w:numPr>
          <w:ilvl w:val="0"/>
          <w:numId w:val="52"/>
        </w:numPr>
        <w:rPr>
          <w:sz w:val="26"/>
          <w:szCs w:val="26"/>
          <w:lang w:val="en-GB"/>
        </w:rPr>
      </w:pPr>
      <w:hyperlink w:history="1" r:id="rId160">
        <w:r w:rsidRPr="007369E3">
          <w:rPr>
            <w:rStyle w:val="Collegamentoipertestuale"/>
            <w:sz w:val="26"/>
            <w:szCs w:val="26"/>
            <w:lang w:val="en-GB"/>
          </w:rPr>
          <w:t>Galaxy S24 Ultra | Galaxy AI | Samsung IT</w:t>
        </w:r>
      </w:hyperlink>
    </w:p>
    <w:p w:rsidRPr="007900A8" w:rsidR="007900A8" w:rsidP="007900A8" w:rsidRDefault="007900A8" w14:paraId="1DDD64DE" w14:textId="77777777">
      <w:pPr>
        <w:pStyle w:val="Paragrafoelenco"/>
        <w:numPr>
          <w:ilvl w:val="0"/>
          <w:numId w:val="52"/>
        </w:numPr>
        <w:rPr>
          <w:sz w:val="26"/>
          <w:szCs w:val="26"/>
          <w:u w:val="single"/>
          <w:lang w:val="en-GB"/>
        </w:rPr>
      </w:pPr>
      <w:hyperlink r:id="rId161">
        <w:r w:rsidRPr="007900A8">
          <w:rPr>
            <w:rStyle w:val="Collegamentoipertestuale"/>
            <w:sz w:val="26"/>
            <w:szCs w:val="26"/>
            <w:lang w:val="en-GB"/>
          </w:rPr>
          <w:t>https://www.hdblog.it/compara/6632-6599-6598-6223-6141-6099.html</w:t>
        </w:r>
      </w:hyperlink>
    </w:p>
    <w:p w:rsidR="7D099371" w:rsidP="1818B542" w:rsidRDefault="7D099371" w14:paraId="408CED42" w14:textId="217FCC6C">
      <w:pPr>
        <w:pStyle w:val="Paragrafoelenco"/>
        <w:numPr>
          <w:ilvl w:val="0"/>
          <w:numId w:val="52"/>
        </w:numPr>
        <w:rPr>
          <w:rFonts w:ascii="Calibri" w:hAnsi="Calibri" w:eastAsia="Calibri" w:cs="Calibri"/>
          <w:lang w:val="en-GB"/>
        </w:rPr>
      </w:pPr>
      <w:hyperlink r:id="rId162">
        <w:r w:rsidRPr="1818B542">
          <w:rPr>
            <w:rStyle w:val="Collegamentoipertestuale"/>
            <w:rFonts w:ascii="Calibri" w:hAnsi="Calibri" w:eastAsia="Calibri" w:cs="Calibri"/>
            <w:lang w:val="en-GB"/>
          </w:rPr>
          <w:t>https://www.youtube.com/watch?v=Wd3VKGs_ut0</w:t>
        </w:r>
      </w:hyperlink>
    </w:p>
    <w:p w:rsidR="6ADDE47F" w:rsidP="3A009612" w:rsidRDefault="6ADDE47F" w14:paraId="0804200F" w14:textId="1CA6AAF6">
      <w:pPr>
        <w:pStyle w:val="Paragrafoelenco"/>
        <w:numPr>
          <w:ilvl w:val="0"/>
          <w:numId w:val="52"/>
        </w:numPr>
        <w:rPr>
          <w:rFonts w:ascii="Calibri" w:hAnsi="Calibri" w:eastAsia="Calibri" w:cs="Calibri"/>
          <w:lang w:val="en-GB"/>
        </w:rPr>
      </w:pPr>
      <w:hyperlink r:id="rId163">
        <w:r w:rsidRPr="3A009612">
          <w:rPr>
            <w:rStyle w:val="Collegamentoipertestuale"/>
            <w:lang w:val="en-GB"/>
          </w:rPr>
          <w:t>https://www.youtube.com/watch?v=ka06e2yzEFk</w:t>
        </w:r>
      </w:hyperlink>
    </w:p>
    <w:p w:rsidR="1133087B" w:rsidP="1133087B" w:rsidRDefault="3F72B389" w14:paraId="7414C39E" w14:textId="51109722">
      <w:pPr>
        <w:pStyle w:val="Paragrafoelenco"/>
        <w:numPr>
          <w:ilvl w:val="0"/>
          <w:numId w:val="52"/>
        </w:numPr>
        <w:rPr>
          <w:rStyle w:val="Collegamentoipertestuale"/>
          <w:lang w:val="en-GB"/>
        </w:rPr>
      </w:pPr>
      <w:hyperlink r:id="rId164">
        <w:r w:rsidRPr="4A59C4C2">
          <w:rPr>
            <w:rStyle w:val="Collegamentoipertestuale"/>
            <w:lang w:val="en-GB"/>
          </w:rPr>
          <w:t>https://www.youtube.com/watch?v=KJnRrn2QwwM</w:t>
        </w:r>
      </w:hyperlink>
    </w:p>
    <w:p w:rsidR="4A59C4C2" w:rsidP="11EDC6B4" w:rsidRDefault="4A59C4C2" w14:paraId="3414E9EA" w14:textId="5C2478E4">
      <w:pPr>
        <w:pStyle w:val="Paragrafoelenco"/>
        <w:ind w:left="720"/>
        <w:rPr>
          <w:lang w:val="en-GB"/>
        </w:rPr>
      </w:pPr>
    </w:p>
    <w:p w:rsidR="10AC25EC" w:rsidP="002B5197" w:rsidRDefault="10AC25EC" w14:paraId="1BFC3C64" w14:textId="7235506A">
      <w:pPr>
        <w:pStyle w:val="Paragrafoelenco"/>
        <w:rPr>
          <w:lang w:val="en-GB"/>
        </w:rPr>
      </w:pPr>
    </w:p>
    <w:p w:rsidRPr="007369E3" w:rsidR="003D2FA2" w:rsidRDefault="003D2FA2" w14:paraId="5222CD23" w14:textId="77777777">
      <w:pPr>
        <w:rPr>
          <w:sz w:val="26"/>
          <w:szCs w:val="26"/>
          <w:lang w:val="en-GB"/>
        </w:rPr>
      </w:pPr>
    </w:p>
    <w:sectPr w:rsidRPr="007369E3" w:rsidR="003D2FA2" w:rsidSect="00BF5BF5">
      <w:footerReference w:type="default" r:id="rId165"/>
      <w:pgSz w:w="11906" w:h="16838" w:orient="portrait"/>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3059E" w:rsidP="00F82044" w:rsidRDefault="0053059E" w14:paraId="2A41CB1C" w14:textId="77777777">
      <w:pPr>
        <w:spacing w:after="0"/>
      </w:pPr>
      <w:r>
        <w:separator/>
      </w:r>
    </w:p>
  </w:endnote>
  <w:endnote w:type="continuationSeparator" w:id="0">
    <w:p w:rsidR="0053059E" w:rsidP="00F82044" w:rsidRDefault="0053059E" w14:paraId="28DF59B1" w14:textId="77777777">
      <w:pPr>
        <w:spacing w:after="0"/>
      </w:pPr>
      <w:r>
        <w:continuationSeparator/>
      </w:r>
    </w:p>
  </w:endnote>
  <w:endnote w:type="continuationNotice" w:id="1">
    <w:p w:rsidR="0053059E" w:rsidRDefault="0053059E" w14:paraId="3272E61B"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masis MT Pro Medium">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297099"/>
      <w:docPartObj>
        <w:docPartGallery w:val="Page Numbers (Bottom of Page)"/>
        <w:docPartUnique/>
      </w:docPartObj>
    </w:sdtPr>
    <w:sdtContent>
      <w:p w:rsidR="00D93CF1" w:rsidRDefault="00D93CF1" w14:paraId="787E46DE" w14:textId="67A7E9C9">
        <w:pPr>
          <w:pStyle w:val="Pidipagina"/>
          <w:jc w:val="center"/>
        </w:pPr>
        <w:r>
          <w:fldChar w:fldCharType="begin"/>
        </w:r>
        <w:r>
          <w:instrText>PAGE   \* MERGEFORMAT</w:instrText>
        </w:r>
        <w:r>
          <w:fldChar w:fldCharType="separate"/>
        </w:r>
        <w:r>
          <w:t>2</w:t>
        </w:r>
        <w:r>
          <w:fldChar w:fldCharType="end"/>
        </w:r>
      </w:p>
    </w:sdtContent>
  </w:sdt>
  <w:p w:rsidR="00D93CF1" w:rsidRDefault="00D93CF1" w14:paraId="2DCDF962" w14:textId="7777777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3059E" w:rsidP="00F82044" w:rsidRDefault="0053059E" w14:paraId="1D20F42D" w14:textId="77777777">
      <w:pPr>
        <w:spacing w:after="0"/>
      </w:pPr>
      <w:r>
        <w:separator/>
      </w:r>
    </w:p>
  </w:footnote>
  <w:footnote w:type="continuationSeparator" w:id="0">
    <w:p w:rsidR="0053059E" w:rsidP="00F82044" w:rsidRDefault="0053059E" w14:paraId="16A9676D" w14:textId="77777777">
      <w:pPr>
        <w:spacing w:after="0"/>
      </w:pPr>
      <w:r>
        <w:continuationSeparator/>
      </w:r>
    </w:p>
  </w:footnote>
  <w:footnote w:type="continuationNotice" w:id="1">
    <w:p w:rsidR="0053059E" w:rsidRDefault="0053059E" w14:paraId="7A0D026A" w14:textId="77777777">
      <w:pPr>
        <w:spacing w:after="0"/>
      </w:pPr>
    </w:p>
  </w:footnote>
</w:footnotes>
</file>

<file path=word/intelligence2.xml><?xml version="1.0" encoding="utf-8"?>
<int2:intelligence xmlns:int2="http://schemas.microsoft.com/office/intelligence/2020/intelligence" xmlns:oel="http://schemas.microsoft.com/office/2019/extlst">
  <int2:observations>
    <int2:bookmark int2:bookmarkName="_Int_G1EJTUhJ" int2:invalidationBookmarkName="" int2:hashCode="d95o2uzYI7q7tY" int2:id="yshZJPv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480A"/>
    <w:multiLevelType w:val="multilevel"/>
    <w:tmpl w:val="DD4AEF1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03127D2F"/>
    <w:multiLevelType w:val="multilevel"/>
    <w:tmpl w:val="AD7862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345174F"/>
    <w:multiLevelType w:val="multilevel"/>
    <w:tmpl w:val="C76E4CB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 w15:restartNumberingAfterBreak="0">
    <w:nsid w:val="0DF235DD"/>
    <w:multiLevelType w:val="multilevel"/>
    <w:tmpl w:val="5C7A1B1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 w15:restartNumberingAfterBreak="0">
    <w:nsid w:val="0E3128D9"/>
    <w:multiLevelType w:val="multilevel"/>
    <w:tmpl w:val="6CC88DD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 w15:restartNumberingAfterBreak="0">
    <w:nsid w:val="0F8F0C0F"/>
    <w:multiLevelType w:val="multilevel"/>
    <w:tmpl w:val="B4B054D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 w15:restartNumberingAfterBreak="0">
    <w:nsid w:val="1028655E"/>
    <w:multiLevelType w:val="hybridMultilevel"/>
    <w:tmpl w:val="FFFFFFFF"/>
    <w:lvl w:ilvl="0" w:tplc="036A384C">
      <w:start w:val="1"/>
      <w:numFmt w:val="bullet"/>
      <w:lvlText w:val=""/>
      <w:lvlJc w:val="left"/>
      <w:pPr>
        <w:ind w:left="720" w:hanging="360"/>
      </w:pPr>
      <w:rPr>
        <w:rFonts w:hint="default" w:ascii="Symbol" w:hAnsi="Symbol"/>
      </w:rPr>
    </w:lvl>
    <w:lvl w:ilvl="1" w:tplc="383E22FE">
      <w:start w:val="1"/>
      <w:numFmt w:val="bullet"/>
      <w:lvlText w:val="o"/>
      <w:lvlJc w:val="left"/>
      <w:pPr>
        <w:ind w:left="1440" w:hanging="360"/>
      </w:pPr>
      <w:rPr>
        <w:rFonts w:hint="default" w:ascii="Courier New" w:hAnsi="Courier New"/>
      </w:rPr>
    </w:lvl>
    <w:lvl w:ilvl="2" w:tplc="CFDCCDF8">
      <w:start w:val="1"/>
      <w:numFmt w:val="bullet"/>
      <w:lvlText w:val=""/>
      <w:lvlJc w:val="left"/>
      <w:pPr>
        <w:ind w:left="2160" w:hanging="360"/>
      </w:pPr>
      <w:rPr>
        <w:rFonts w:hint="default" w:ascii="Wingdings" w:hAnsi="Wingdings"/>
      </w:rPr>
    </w:lvl>
    <w:lvl w:ilvl="3" w:tplc="3DE2744A">
      <w:start w:val="1"/>
      <w:numFmt w:val="bullet"/>
      <w:lvlText w:val=""/>
      <w:lvlJc w:val="left"/>
      <w:pPr>
        <w:ind w:left="2880" w:hanging="360"/>
      </w:pPr>
      <w:rPr>
        <w:rFonts w:hint="default" w:ascii="Symbol" w:hAnsi="Symbol"/>
      </w:rPr>
    </w:lvl>
    <w:lvl w:ilvl="4" w:tplc="D090D4C0">
      <w:start w:val="1"/>
      <w:numFmt w:val="bullet"/>
      <w:lvlText w:val="o"/>
      <w:lvlJc w:val="left"/>
      <w:pPr>
        <w:ind w:left="3600" w:hanging="360"/>
      </w:pPr>
      <w:rPr>
        <w:rFonts w:hint="default" w:ascii="Courier New" w:hAnsi="Courier New"/>
      </w:rPr>
    </w:lvl>
    <w:lvl w:ilvl="5" w:tplc="625CDF6C">
      <w:start w:val="1"/>
      <w:numFmt w:val="bullet"/>
      <w:lvlText w:val=""/>
      <w:lvlJc w:val="left"/>
      <w:pPr>
        <w:ind w:left="4320" w:hanging="360"/>
      </w:pPr>
      <w:rPr>
        <w:rFonts w:hint="default" w:ascii="Wingdings" w:hAnsi="Wingdings"/>
      </w:rPr>
    </w:lvl>
    <w:lvl w:ilvl="6" w:tplc="B2667CE6">
      <w:start w:val="1"/>
      <w:numFmt w:val="bullet"/>
      <w:lvlText w:val=""/>
      <w:lvlJc w:val="left"/>
      <w:pPr>
        <w:ind w:left="5040" w:hanging="360"/>
      </w:pPr>
      <w:rPr>
        <w:rFonts w:hint="default" w:ascii="Symbol" w:hAnsi="Symbol"/>
      </w:rPr>
    </w:lvl>
    <w:lvl w:ilvl="7" w:tplc="09BA63B6">
      <w:start w:val="1"/>
      <w:numFmt w:val="bullet"/>
      <w:lvlText w:val="o"/>
      <w:lvlJc w:val="left"/>
      <w:pPr>
        <w:ind w:left="5760" w:hanging="360"/>
      </w:pPr>
      <w:rPr>
        <w:rFonts w:hint="default" w:ascii="Courier New" w:hAnsi="Courier New"/>
      </w:rPr>
    </w:lvl>
    <w:lvl w:ilvl="8" w:tplc="9E103580">
      <w:start w:val="1"/>
      <w:numFmt w:val="bullet"/>
      <w:lvlText w:val=""/>
      <w:lvlJc w:val="left"/>
      <w:pPr>
        <w:ind w:left="6480" w:hanging="360"/>
      </w:pPr>
      <w:rPr>
        <w:rFonts w:hint="default" w:ascii="Wingdings" w:hAnsi="Wingdings"/>
      </w:rPr>
    </w:lvl>
  </w:abstractNum>
  <w:abstractNum w:abstractNumId="7" w15:restartNumberingAfterBreak="0">
    <w:nsid w:val="10C33E70"/>
    <w:multiLevelType w:val="multilevel"/>
    <w:tmpl w:val="1B0E6B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1191C234"/>
    <w:multiLevelType w:val="hybridMultilevel"/>
    <w:tmpl w:val="FFFFFFFF"/>
    <w:lvl w:ilvl="0" w:tplc="53D0E5DA">
      <w:start w:val="1"/>
      <w:numFmt w:val="bullet"/>
      <w:lvlText w:val=""/>
      <w:lvlJc w:val="left"/>
      <w:pPr>
        <w:ind w:left="720" w:hanging="360"/>
      </w:pPr>
      <w:rPr>
        <w:rFonts w:hint="default" w:ascii="Symbol" w:hAnsi="Symbol"/>
      </w:rPr>
    </w:lvl>
    <w:lvl w:ilvl="1" w:tplc="8C7872C2">
      <w:start w:val="1"/>
      <w:numFmt w:val="bullet"/>
      <w:lvlText w:val="o"/>
      <w:lvlJc w:val="left"/>
      <w:pPr>
        <w:ind w:left="1440" w:hanging="360"/>
      </w:pPr>
      <w:rPr>
        <w:rFonts w:hint="default" w:ascii="Courier New" w:hAnsi="Courier New"/>
      </w:rPr>
    </w:lvl>
    <w:lvl w:ilvl="2" w:tplc="D702EFBE">
      <w:start w:val="1"/>
      <w:numFmt w:val="bullet"/>
      <w:lvlText w:val=""/>
      <w:lvlJc w:val="left"/>
      <w:pPr>
        <w:ind w:left="2160" w:hanging="360"/>
      </w:pPr>
      <w:rPr>
        <w:rFonts w:hint="default" w:ascii="Wingdings" w:hAnsi="Wingdings"/>
      </w:rPr>
    </w:lvl>
    <w:lvl w:ilvl="3" w:tplc="0E6E0CCC">
      <w:start w:val="1"/>
      <w:numFmt w:val="bullet"/>
      <w:lvlText w:val=""/>
      <w:lvlJc w:val="left"/>
      <w:pPr>
        <w:ind w:left="2880" w:hanging="360"/>
      </w:pPr>
      <w:rPr>
        <w:rFonts w:hint="default" w:ascii="Symbol" w:hAnsi="Symbol"/>
      </w:rPr>
    </w:lvl>
    <w:lvl w:ilvl="4" w:tplc="6A8E5D8E">
      <w:start w:val="1"/>
      <w:numFmt w:val="bullet"/>
      <w:lvlText w:val="o"/>
      <w:lvlJc w:val="left"/>
      <w:pPr>
        <w:ind w:left="3600" w:hanging="360"/>
      </w:pPr>
      <w:rPr>
        <w:rFonts w:hint="default" w:ascii="Courier New" w:hAnsi="Courier New"/>
      </w:rPr>
    </w:lvl>
    <w:lvl w:ilvl="5" w:tplc="8154E014">
      <w:start w:val="1"/>
      <w:numFmt w:val="bullet"/>
      <w:lvlText w:val=""/>
      <w:lvlJc w:val="left"/>
      <w:pPr>
        <w:ind w:left="4320" w:hanging="360"/>
      </w:pPr>
      <w:rPr>
        <w:rFonts w:hint="default" w:ascii="Wingdings" w:hAnsi="Wingdings"/>
      </w:rPr>
    </w:lvl>
    <w:lvl w:ilvl="6" w:tplc="DD9E7EE6">
      <w:start w:val="1"/>
      <w:numFmt w:val="bullet"/>
      <w:lvlText w:val=""/>
      <w:lvlJc w:val="left"/>
      <w:pPr>
        <w:ind w:left="5040" w:hanging="360"/>
      </w:pPr>
      <w:rPr>
        <w:rFonts w:hint="default" w:ascii="Symbol" w:hAnsi="Symbol"/>
      </w:rPr>
    </w:lvl>
    <w:lvl w:ilvl="7" w:tplc="DD86130C">
      <w:start w:val="1"/>
      <w:numFmt w:val="bullet"/>
      <w:lvlText w:val="o"/>
      <w:lvlJc w:val="left"/>
      <w:pPr>
        <w:ind w:left="5760" w:hanging="360"/>
      </w:pPr>
      <w:rPr>
        <w:rFonts w:hint="default" w:ascii="Courier New" w:hAnsi="Courier New"/>
      </w:rPr>
    </w:lvl>
    <w:lvl w:ilvl="8" w:tplc="25DE0BA6">
      <w:start w:val="1"/>
      <w:numFmt w:val="bullet"/>
      <w:lvlText w:val=""/>
      <w:lvlJc w:val="left"/>
      <w:pPr>
        <w:ind w:left="6480" w:hanging="360"/>
      </w:pPr>
      <w:rPr>
        <w:rFonts w:hint="default" w:ascii="Wingdings" w:hAnsi="Wingdings"/>
      </w:rPr>
    </w:lvl>
  </w:abstractNum>
  <w:abstractNum w:abstractNumId="9" w15:restartNumberingAfterBreak="0">
    <w:nsid w:val="12781F5A"/>
    <w:multiLevelType w:val="hybridMultilevel"/>
    <w:tmpl w:val="D9E4A31C"/>
    <w:lvl w:ilvl="0" w:tplc="F4CCD7F6">
      <w:start w:val="1"/>
      <w:numFmt w:val="bullet"/>
      <w:lvlText w:val=""/>
      <w:lvlJc w:val="left"/>
      <w:pPr>
        <w:ind w:left="720" w:hanging="360"/>
      </w:pPr>
      <w:rPr>
        <w:rFonts w:hint="default" w:ascii="Symbol" w:hAnsi="Symbol"/>
      </w:rPr>
    </w:lvl>
    <w:lvl w:ilvl="1" w:tplc="B246C4C8">
      <w:start w:val="1"/>
      <w:numFmt w:val="bullet"/>
      <w:lvlText w:val="o"/>
      <w:lvlJc w:val="left"/>
      <w:pPr>
        <w:ind w:left="1440" w:hanging="360"/>
      </w:pPr>
      <w:rPr>
        <w:rFonts w:hint="default" w:ascii="Courier New" w:hAnsi="Courier New"/>
      </w:rPr>
    </w:lvl>
    <w:lvl w:ilvl="2" w:tplc="D7A0A990">
      <w:start w:val="1"/>
      <w:numFmt w:val="bullet"/>
      <w:lvlText w:val=""/>
      <w:lvlJc w:val="left"/>
      <w:pPr>
        <w:ind w:left="2160" w:hanging="360"/>
      </w:pPr>
      <w:rPr>
        <w:rFonts w:hint="default" w:ascii="Wingdings" w:hAnsi="Wingdings"/>
      </w:rPr>
    </w:lvl>
    <w:lvl w:ilvl="3" w:tplc="786C6328">
      <w:start w:val="1"/>
      <w:numFmt w:val="bullet"/>
      <w:lvlText w:val=""/>
      <w:lvlJc w:val="left"/>
      <w:pPr>
        <w:ind w:left="2880" w:hanging="360"/>
      </w:pPr>
      <w:rPr>
        <w:rFonts w:hint="default" w:ascii="Symbol" w:hAnsi="Symbol"/>
      </w:rPr>
    </w:lvl>
    <w:lvl w:ilvl="4" w:tplc="838E43B6">
      <w:start w:val="1"/>
      <w:numFmt w:val="bullet"/>
      <w:lvlText w:val="o"/>
      <w:lvlJc w:val="left"/>
      <w:pPr>
        <w:ind w:left="3600" w:hanging="360"/>
      </w:pPr>
      <w:rPr>
        <w:rFonts w:hint="default" w:ascii="Courier New" w:hAnsi="Courier New"/>
      </w:rPr>
    </w:lvl>
    <w:lvl w:ilvl="5" w:tplc="2F90FBB0">
      <w:start w:val="1"/>
      <w:numFmt w:val="bullet"/>
      <w:lvlText w:val=""/>
      <w:lvlJc w:val="left"/>
      <w:pPr>
        <w:ind w:left="4320" w:hanging="360"/>
      </w:pPr>
      <w:rPr>
        <w:rFonts w:hint="default" w:ascii="Wingdings" w:hAnsi="Wingdings"/>
      </w:rPr>
    </w:lvl>
    <w:lvl w:ilvl="6" w:tplc="31C22D62">
      <w:start w:val="1"/>
      <w:numFmt w:val="bullet"/>
      <w:lvlText w:val=""/>
      <w:lvlJc w:val="left"/>
      <w:pPr>
        <w:ind w:left="5040" w:hanging="360"/>
      </w:pPr>
      <w:rPr>
        <w:rFonts w:hint="default" w:ascii="Symbol" w:hAnsi="Symbol"/>
      </w:rPr>
    </w:lvl>
    <w:lvl w:ilvl="7" w:tplc="6EC891F6">
      <w:start w:val="1"/>
      <w:numFmt w:val="bullet"/>
      <w:lvlText w:val="o"/>
      <w:lvlJc w:val="left"/>
      <w:pPr>
        <w:ind w:left="5760" w:hanging="360"/>
      </w:pPr>
      <w:rPr>
        <w:rFonts w:hint="default" w:ascii="Courier New" w:hAnsi="Courier New"/>
      </w:rPr>
    </w:lvl>
    <w:lvl w:ilvl="8" w:tplc="0DA6025A">
      <w:start w:val="1"/>
      <w:numFmt w:val="bullet"/>
      <w:lvlText w:val=""/>
      <w:lvlJc w:val="left"/>
      <w:pPr>
        <w:ind w:left="6480" w:hanging="360"/>
      </w:pPr>
      <w:rPr>
        <w:rFonts w:hint="default" w:ascii="Wingdings" w:hAnsi="Wingdings"/>
      </w:rPr>
    </w:lvl>
  </w:abstractNum>
  <w:abstractNum w:abstractNumId="10" w15:restartNumberingAfterBreak="0">
    <w:nsid w:val="12D40295"/>
    <w:multiLevelType w:val="multilevel"/>
    <w:tmpl w:val="8F0C60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42A30C9"/>
    <w:multiLevelType w:val="multilevel"/>
    <w:tmpl w:val="933E3D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1CDF60A5"/>
    <w:multiLevelType w:val="multilevel"/>
    <w:tmpl w:val="DA627E8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3" w15:restartNumberingAfterBreak="0">
    <w:nsid w:val="1D14455A"/>
    <w:multiLevelType w:val="multilevel"/>
    <w:tmpl w:val="B1E8C1D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 w15:restartNumberingAfterBreak="0">
    <w:nsid w:val="1FE55462"/>
    <w:multiLevelType w:val="multilevel"/>
    <w:tmpl w:val="D3BEBF9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5" w15:restartNumberingAfterBreak="0">
    <w:nsid w:val="23BB6803"/>
    <w:multiLevelType w:val="multilevel"/>
    <w:tmpl w:val="0D42E9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258E5F57"/>
    <w:multiLevelType w:val="multilevel"/>
    <w:tmpl w:val="A3A6CAB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7" w15:restartNumberingAfterBreak="0">
    <w:nsid w:val="29D87E55"/>
    <w:multiLevelType w:val="multilevel"/>
    <w:tmpl w:val="C69E56A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8" w15:restartNumberingAfterBreak="0">
    <w:nsid w:val="2AB633A6"/>
    <w:multiLevelType w:val="multilevel"/>
    <w:tmpl w:val="325082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2AC76217"/>
    <w:multiLevelType w:val="multilevel"/>
    <w:tmpl w:val="9EA00C2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0" w15:restartNumberingAfterBreak="0">
    <w:nsid w:val="2AFE19E6"/>
    <w:multiLevelType w:val="multilevel"/>
    <w:tmpl w:val="BD3EAB40"/>
    <w:lvl w:ilvl="0">
      <w:start w:val="1"/>
      <w:numFmt w:val="bullet"/>
      <w:lvlText w:val="o"/>
      <w:lvlJc w:val="left"/>
      <w:pPr>
        <w:tabs>
          <w:tab w:val="num" w:pos="720"/>
        </w:tabs>
        <w:ind w:left="720" w:hanging="360"/>
      </w:pPr>
      <w:rPr>
        <w:rFonts w:hint="default" w:ascii="Courier New" w:hAnsi="Courier New"/>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 w15:restartNumberingAfterBreak="0">
    <w:nsid w:val="2F36AB07"/>
    <w:multiLevelType w:val="hybridMultilevel"/>
    <w:tmpl w:val="0F382A86"/>
    <w:lvl w:ilvl="0" w:tplc="D26AC3CA">
      <w:start w:val="1"/>
      <w:numFmt w:val="bullet"/>
      <w:lvlText w:val="o"/>
      <w:lvlJc w:val="left"/>
      <w:pPr>
        <w:ind w:left="720" w:hanging="360"/>
      </w:pPr>
      <w:rPr>
        <w:rFonts w:hint="default" w:ascii="Courier New" w:hAnsi="Courier New"/>
      </w:rPr>
    </w:lvl>
    <w:lvl w:ilvl="1" w:tplc="A934BCC6">
      <w:start w:val="1"/>
      <w:numFmt w:val="bullet"/>
      <w:lvlText w:val="o"/>
      <w:lvlJc w:val="left"/>
      <w:pPr>
        <w:ind w:left="1440" w:hanging="360"/>
      </w:pPr>
      <w:rPr>
        <w:rFonts w:hint="default" w:ascii="Courier New" w:hAnsi="Courier New"/>
      </w:rPr>
    </w:lvl>
    <w:lvl w:ilvl="2" w:tplc="96908446">
      <w:start w:val="1"/>
      <w:numFmt w:val="bullet"/>
      <w:lvlText w:val=""/>
      <w:lvlJc w:val="left"/>
      <w:pPr>
        <w:ind w:left="2160" w:hanging="360"/>
      </w:pPr>
      <w:rPr>
        <w:rFonts w:hint="default" w:ascii="Wingdings" w:hAnsi="Wingdings"/>
      </w:rPr>
    </w:lvl>
    <w:lvl w:ilvl="3" w:tplc="16B0A066">
      <w:start w:val="1"/>
      <w:numFmt w:val="bullet"/>
      <w:lvlText w:val=""/>
      <w:lvlJc w:val="left"/>
      <w:pPr>
        <w:ind w:left="2880" w:hanging="360"/>
      </w:pPr>
      <w:rPr>
        <w:rFonts w:hint="default" w:ascii="Symbol" w:hAnsi="Symbol"/>
      </w:rPr>
    </w:lvl>
    <w:lvl w:ilvl="4" w:tplc="1BB2E484">
      <w:start w:val="1"/>
      <w:numFmt w:val="bullet"/>
      <w:lvlText w:val="o"/>
      <w:lvlJc w:val="left"/>
      <w:pPr>
        <w:ind w:left="3600" w:hanging="360"/>
      </w:pPr>
      <w:rPr>
        <w:rFonts w:hint="default" w:ascii="Courier New" w:hAnsi="Courier New"/>
      </w:rPr>
    </w:lvl>
    <w:lvl w:ilvl="5" w:tplc="624421A6">
      <w:start w:val="1"/>
      <w:numFmt w:val="bullet"/>
      <w:lvlText w:val=""/>
      <w:lvlJc w:val="left"/>
      <w:pPr>
        <w:ind w:left="4320" w:hanging="360"/>
      </w:pPr>
      <w:rPr>
        <w:rFonts w:hint="default" w:ascii="Wingdings" w:hAnsi="Wingdings"/>
      </w:rPr>
    </w:lvl>
    <w:lvl w:ilvl="6" w:tplc="5E566CD4">
      <w:start w:val="1"/>
      <w:numFmt w:val="bullet"/>
      <w:lvlText w:val=""/>
      <w:lvlJc w:val="left"/>
      <w:pPr>
        <w:ind w:left="5040" w:hanging="360"/>
      </w:pPr>
      <w:rPr>
        <w:rFonts w:hint="default" w:ascii="Symbol" w:hAnsi="Symbol"/>
      </w:rPr>
    </w:lvl>
    <w:lvl w:ilvl="7" w:tplc="7F80C05A">
      <w:start w:val="1"/>
      <w:numFmt w:val="bullet"/>
      <w:lvlText w:val="o"/>
      <w:lvlJc w:val="left"/>
      <w:pPr>
        <w:ind w:left="5760" w:hanging="360"/>
      </w:pPr>
      <w:rPr>
        <w:rFonts w:hint="default" w:ascii="Courier New" w:hAnsi="Courier New"/>
      </w:rPr>
    </w:lvl>
    <w:lvl w:ilvl="8" w:tplc="C84CA62A">
      <w:start w:val="1"/>
      <w:numFmt w:val="bullet"/>
      <w:lvlText w:val=""/>
      <w:lvlJc w:val="left"/>
      <w:pPr>
        <w:ind w:left="6480" w:hanging="360"/>
      </w:pPr>
      <w:rPr>
        <w:rFonts w:hint="default" w:ascii="Wingdings" w:hAnsi="Wingdings"/>
      </w:rPr>
    </w:lvl>
  </w:abstractNum>
  <w:abstractNum w:abstractNumId="22" w15:restartNumberingAfterBreak="0">
    <w:nsid w:val="325A5B14"/>
    <w:multiLevelType w:val="multilevel"/>
    <w:tmpl w:val="B8807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36884815"/>
    <w:multiLevelType w:val="multilevel"/>
    <w:tmpl w:val="00760F6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4" w15:restartNumberingAfterBreak="0">
    <w:nsid w:val="41465E6A"/>
    <w:multiLevelType w:val="multilevel"/>
    <w:tmpl w:val="B7CA4CA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5" w15:restartNumberingAfterBreak="0">
    <w:nsid w:val="41CC6FE6"/>
    <w:multiLevelType w:val="multilevel"/>
    <w:tmpl w:val="1B48FCF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6" w15:restartNumberingAfterBreak="0">
    <w:nsid w:val="443B47DC"/>
    <w:multiLevelType w:val="multilevel"/>
    <w:tmpl w:val="2D8262D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7" w15:restartNumberingAfterBreak="0">
    <w:nsid w:val="44F65E99"/>
    <w:multiLevelType w:val="multilevel"/>
    <w:tmpl w:val="D88E785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8" w15:restartNumberingAfterBreak="0">
    <w:nsid w:val="45A80FC8"/>
    <w:multiLevelType w:val="multilevel"/>
    <w:tmpl w:val="5F1051D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9" w15:restartNumberingAfterBreak="0">
    <w:nsid w:val="460B5775"/>
    <w:multiLevelType w:val="hybridMultilevel"/>
    <w:tmpl w:val="BE28B59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0" w15:restartNumberingAfterBreak="0">
    <w:nsid w:val="4A653776"/>
    <w:multiLevelType w:val="multilevel"/>
    <w:tmpl w:val="BD6A44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4B59525D"/>
    <w:multiLevelType w:val="multilevel"/>
    <w:tmpl w:val="F54855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FC1758A"/>
    <w:multiLevelType w:val="hybridMultilevel"/>
    <w:tmpl w:val="A5926E0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3" w15:restartNumberingAfterBreak="0">
    <w:nsid w:val="4FF12568"/>
    <w:multiLevelType w:val="hybridMultilevel"/>
    <w:tmpl w:val="DDE6767A"/>
    <w:lvl w:ilvl="0" w:tplc="7B34EF66">
      <w:start w:val="1"/>
      <w:numFmt w:val="bullet"/>
      <w:lvlText w:val=""/>
      <w:lvlJc w:val="left"/>
      <w:pPr>
        <w:ind w:left="720" w:hanging="360"/>
      </w:pPr>
      <w:rPr>
        <w:rFonts w:hint="default" w:ascii="Wingdings" w:hAnsi="Wingdings" w:eastAsiaTheme="minorHAnsi" w:cstheme="minorBid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4" w15:restartNumberingAfterBreak="0">
    <w:nsid w:val="529C65FE"/>
    <w:multiLevelType w:val="multilevel"/>
    <w:tmpl w:val="FDA0B1C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5" w15:restartNumberingAfterBreak="0">
    <w:nsid w:val="54050A5E"/>
    <w:multiLevelType w:val="multilevel"/>
    <w:tmpl w:val="DFEE310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6" w15:restartNumberingAfterBreak="0">
    <w:nsid w:val="559A4055"/>
    <w:multiLevelType w:val="hybridMultilevel"/>
    <w:tmpl w:val="295AE380"/>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7" w15:restartNumberingAfterBreak="0">
    <w:nsid w:val="5655376F"/>
    <w:multiLevelType w:val="multilevel"/>
    <w:tmpl w:val="92BA91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58475918"/>
    <w:multiLevelType w:val="multilevel"/>
    <w:tmpl w:val="7D0228B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9" w15:restartNumberingAfterBreak="0">
    <w:nsid w:val="59BA0D6C"/>
    <w:multiLevelType w:val="multilevel"/>
    <w:tmpl w:val="2E76D40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0" w15:restartNumberingAfterBreak="0">
    <w:nsid w:val="5BD416FF"/>
    <w:multiLevelType w:val="multilevel"/>
    <w:tmpl w:val="DC787CC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1" w15:restartNumberingAfterBreak="0">
    <w:nsid w:val="636329B9"/>
    <w:multiLevelType w:val="multilevel"/>
    <w:tmpl w:val="B102388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2" w15:restartNumberingAfterBreak="0">
    <w:nsid w:val="66FCD62F"/>
    <w:multiLevelType w:val="hybridMultilevel"/>
    <w:tmpl w:val="FFFFFFFF"/>
    <w:lvl w:ilvl="0" w:tplc="105ACE66">
      <w:start w:val="1"/>
      <w:numFmt w:val="bullet"/>
      <w:lvlText w:val=""/>
      <w:lvlJc w:val="left"/>
      <w:pPr>
        <w:ind w:left="720" w:hanging="360"/>
      </w:pPr>
      <w:rPr>
        <w:rFonts w:hint="default" w:ascii="Symbol" w:hAnsi="Symbol"/>
      </w:rPr>
    </w:lvl>
    <w:lvl w:ilvl="1" w:tplc="B7D4B45E">
      <w:start w:val="1"/>
      <w:numFmt w:val="bullet"/>
      <w:lvlText w:val="o"/>
      <w:lvlJc w:val="left"/>
      <w:pPr>
        <w:ind w:left="1440" w:hanging="360"/>
      </w:pPr>
      <w:rPr>
        <w:rFonts w:hint="default" w:ascii="Courier New" w:hAnsi="Courier New"/>
      </w:rPr>
    </w:lvl>
    <w:lvl w:ilvl="2" w:tplc="F4A604B4">
      <w:start w:val="1"/>
      <w:numFmt w:val="bullet"/>
      <w:lvlText w:val=""/>
      <w:lvlJc w:val="left"/>
      <w:pPr>
        <w:ind w:left="2160" w:hanging="360"/>
      </w:pPr>
      <w:rPr>
        <w:rFonts w:hint="default" w:ascii="Wingdings" w:hAnsi="Wingdings"/>
      </w:rPr>
    </w:lvl>
    <w:lvl w:ilvl="3" w:tplc="D1B4A16C">
      <w:start w:val="1"/>
      <w:numFmt w:val="bullet"/>
      <w:lvlText w:val=""/>
      <w:lvlJc w:val="left"/>
      <w:pPr>
        <w:ind w:left="2880" w:hanging="360"/>
      </w:pPr>
      <w:rPr>
        <w:rFonts w:hint="default" w:ascii="Symbol" w:hAnsi="Symbol"/>
      </w:rPr>
    </w:lvl>
    <w:lvl w:ilvl="4" w:tplc="24540980">
      <w:start w:val="1"/>
      <w:numFmt w:val="bullet"/>
      <w:lvlText w:val="o"/>
      <w:lvlJc w:val="left"/>
      <w:pPr>
        <w:ind w:left="3600" w:hanging="360"/>
      </w:pPr>
      <w:rPr>
        <w:rFonts w:hint="default" w:ascii="Courier New" w:hAnsi="Courier New"/>
      </w:rPr>
    </w:lvl>
    <w:lvl w:ilvl="5" w:tplc="B02C243C">
      <w:start w:val="1"/>
      <w:numFmt w:val="bullet"/>
      <w:lvlText w:val=""/>
      <w:lvlJc w:val="left"/>
      <w:pPr>
        <w:ind w:left="4320" w:hanging="360"/>
      </w:pPr>
      <w:rPr>
        <w:rFonts w:hint="default" w:ascii="Wingdings" w:hAnsi="Wingdings"/>
      </w:rPr>
    </w:lvl>
    <w:lvl w:ilvl="6" w:tplc="64E2CD9E">
      <w:start w:val="1"/>
      <w:numFmt w:val="bullet"/>
      <w:lvlText w:val=""/>
      <w:lvlJc w:val="left"/>
      <w:pPr>
        <w:ind w:left="5040" w:hanging="360"/>
      </w:pPr>
      <w:rPr>
        <w:rFonts w:hint="default" w:ascii="Symbol" w:hAnsi="Symbol"/>
      </w:rPr>
    </w:lvl>
    <w:lvl w:ilvl="7" w:tplc="BD747D96">
      <w:start w:val="1"/>
      <w:numFmt w:val="bullet"/>
      <w:lvlText w:val="o"/>
      <w:lvlJc w:val="left"/>
      <w:pPr>
        <w:ind w:left="5760" w:hanging="360"/>
      </w:pPr>
      <w:rPr>
        <w:rFonts w:hint="default" w:ascii="Courier New" w:hAnsi="Courier New"/>
      </w:rPr>
    </w:lvl>
    <w:lvl w:ilvl="8" w:tplc="55505BA2">
      <w:start w:val="1"/>
      <w:numFmt w:val="bullet"/>
      <w:lvlText w:val=""/>
      <w:lvlJc w:val="left"/>
      <w:pPr>
        <w:ind w:left="6480" w:hanging="360"/>
      </w:pPr>
      <w:rPr>
        <w:rFonts w:hint="default" w:ascii="Wingdings" w:hAnsi="Wingdings"/>
      </w:rPr>
    </w:lvl>
  </w:abstractNum>
  <w:abstractNum w:abstractNumId="43" w15:restartNumberingAfterBreak="0">
    <w:nsid w:val="67493463"/>
    <w:multiLevelType w:val="multilevel"/>
    <w:tmpl w:val="008EC3E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4" w15:restartNumberingAfterBreak="0">
    <w:nsid w:val="698B49FC"/>
    <w:multiLevelType w:val="multilevel"/>
    <w:tmpl w:val="1EF4C1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5" w15:restartNumberingAfterBreak="0">
    <w:nsid w:val="6AD238EA"/>
    <w:multiLevelType w:val="multilevel"/>
    <w:tmpl w:val="BA1C339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Calibri" w:hAnsi="Calibri" w:cs="Calibri" w:eastAsiaTheme="minorHAnsi"/>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6D86744E"/>
    <w:multiLevelType w:val="multilevel"/>
    <w:tmpl w:val="6EFA0D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7" w15:restartNumberingAfterBreak="0">
    <w:nsid w:val="6D896C2E"/>
    <w:multiLevelType w:val="multilevel"/>
    <w:tmpl w:val="D1D8E2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8" w15:restartNumberingAfterBreak="0">
    <w:nsid w:val="74AA687E"/>
    <w:multiLevelType w:val="multilevel"/>
    <w:tmpl w:val="F25678F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9" w15:restartNumberingAfterBreak="0">
    <w:nsid w:val="77874D49"/>
    <w:multiLevelType w:val="multilevel"/>
    <w:tmpl w:val="635E676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0" w15:restartNumberingAfterBreak="0">
    <w:nsid w:val="7793231E"/>
    <w:multiLevelType w:val="hybridMultilevel"/>
    <w:tmpl w:val="E3DE632E"/>
    <w:lvl w:ilvl="0" w:tplc="0410000B">
      <w:start w:val="1"/>
      <w:numFmt w:val="bullet"/>
      <w:lvlText w:val=""/>
      <w:lvlJc w:val="left"/>
      <w:pPr>
        <w:ind w:left="720" w:hanging="360"/>
      </w:pPr>
      <w:rPr>
        <w:rFonts w:hint="default" w:ascii="Wingdings" w:hAnsi="Wingdings"/>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1" w15:restartNumberingAfterBreak="0">
    <w:nsid w:val="7A8170D2"/>
    <w:multiLevelType w:val="multilevel"/>
    <w:tmpl w:val="F08CC8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7CF81975"/>
    <w:multiLevelType w:val="hybridMultilevel"/>
    <w:tmpl w:val="F9CE0974"/>
    <w:lvl w:ilvl="0" w:tplc="4F2A5770">
      <w:start w:val="1"/>
      <w:numFmt w:val="bullet"/>
      <w:lvlText w:val=""/>
      <w:lvlJc w:val="left"/>
      <w:pPr>
        <w:ind w:left="785" w:hanging="360"/>
      </w:pPr>
      <w:rPr>
        <w:rFonts w:hint="default" w:ascii="Wingdings" w:hAnsi="Wingdings" w:eastAsiaTheme="minorHAnsi" w:cstheme="minorBidi"/>
        <w:b/>
      </w:rPr>
    </w:lvl>
    <w:lvl w:ilvl="1" w:tplc="04100003" w:tentative="1">
      <w:start w:val="1"/>
      <w:numFmt w:val="bullet"/>
      <w:lvlText w:val="o"/>
      <w:lvlJc w:val="left"/>
      <w:pPr>
        <w:ind w:left="1505" w:hanging="360"/>
      </w:pPr>
      <w:rPr>
        <w:rFonts w:hint="default" w:ascii="Courier New" w:hAnsi="Courier New" w:cs="Courier New"/>
      </w:rPr>
    </w:lvl>
    <w:lvl w:ilvl="2" w:tplc="04100005" w:tentative="1">
      <w:start w:val="1"/>
      <w:numFmt w:val="bullet"/>
      <w:lvlText w:val=""/>
      <w:lvlJc w:val="left"/>
      <w:pPr>
        <w:ind w:left="2225" w:hanging="360"/>
      </w:pPr>
      <w:rPr>
        <w:rFonts w:hint="default" w:ascii="Wingdings" w:hAnsi="Wingdings"/>
      </w:rPr>
    </w:lvl>
    <w:lvl w:ilvl="3" w:tplc="04100001" w:tentative="1">
      <w:start w:val="1"/>
      <w:numFmt w:val="bullet"/>
      <w:lvlText w:val=""/>
      <w:lvlJc w:val="left"/>
      <w:pPr>
        <w:ind w:left="2945" w:hanging="360"/>
      </w:pPr>
      <w:rPr>
        <w:rFonts w:hint="default" w:ascii="Symbol" w:hAnsi="Symbol"/>
      </w:rPr>
    </w:lvl>
    <w:lvl w:ilvl="4" w:tplc="04100003" w:tentative="1">
      <w:start w:val="1"/>
      <w:numFmt w:val="bullet"/>
      <w:lvlText w:val="o"/>
      <w:lvlJc w:val="left"/>
      <w:pPr>
        <w:ind w:left="3665" w:hanging="360"/>
      </w:pPr>
      <w:rPr>
        <w:rFonts w:hint="default" w:ascii="Courier New" w:hAnsi="Courier New" w:cs="Courier New"/>
      </w:rPr>
    </w:lvl>
    <w:lvl w:ilvl="5" w:tplc="04100005" w:tentative="1">
      <w:start w:val="1"/>
      <w:numFmt w:val="bullet"/>
      <w:lvlText w:val=""/>
      <w:lvlJc w:val="left"/>
      <w:pPr>
        <w:ind w:left="4385" w:hanging="360"/>
      </w:pPr>
      <w:rPr>
        <w:rFonts w:hint="default" w:ascii="Wingdings" w:hAnsi="Wingdings"/>
      </w:rPr>
    </w:lvl>
    <w:lvl w:ilvl="6" w:tplc="04100001" w:tentative="1">
      <w:start w:val="1"/>
      <w:numFmt w:val="bullet"/>
      <w:lvlText w:val=""/>
      <w:lvlJc w:val="left"/>
      <w:pPr>
        <w:ind w:left="5105" w:hanging="360"/>
      </w:pPr>
      <w:rPr>
        <w:rFonts w:hint="default" w:ascii="Symbol" w:hAnsi="Symbol"/>
      </w:rPr>
    </w:lvl>
    <w:lvl w:ilvl="7" w:tplc="04100003" w:tentative="1">
      <w:start w:val="1"/>
      <w:numFmt w:val="bullet"/>
      <w:lvlText w:val="o"/>
      <w:lvlJc w:val="left"/>
      <w:pPr>
        <w:ind w:left="5825" w:hanging="360"/>
      </w:pPr>
      <w:rPr>
        <w:rFonts w:hint="default" w:ascii="Courier New" w:hAnsi="Courier New" w:cs="Courier New"/>
      </w:rPr>
    </w:lvl>
    <w:lvl w:ilvl="8" w:tplc="04100005" w:tentative="1">
      <w:start w:val="1"/>
      <w:numFmt w:val="bullet"/>
      <w:lvlText w:val=""/>
      <w:lvlJc w:val="left"/>
      <w:pPr>
        <w:ind w:left="6545" w:hanging="360"/>
      </w:pPr>
      <w:rPr>
        <w:rFonts w:hint="default" w:ascii="Wingdings" w:hAnsi="Wingdings"/>
      </w:rPr>
    </w:lvl>
  </w:abstractNum>
  <w:num w:numId="1" w16cid:durableId="1381637032">
    <w:abstractNumId w:val="15"/>
  </w:num>
  <w:num w:numId="2" w16cid:durableId="1516191266">
    <w:abstractNumId w:val="37"/>
  </w:num>
  <w:num w:numId="3" w16cid:durableId="618880186">
    <w:abstractNumId w:val="10"/>
  </w:num>
  <w:num w:numId="4" w16cid:durableId="1780181596">
    <w:abstractNumId w:val="22"/>
  </w:num>
  <w:num w:numId="5" w16cid:durableId="1776825937">
    <w:abstractNumId w:val="11"/>
  </w:num>
  <w:num w:numId="6" w16cid:durableId="1800951578">
    <w:abstractNumId w:val="31"/>
  </w:num>
  <w:num w:numId="7" w16cid:durableId="1797680161">
    <w:abstractNumId w:val="1"/>
  </w:num>
  <w:num w:numId="8" w16cid:durableId="576868015">
    <w:abstractNumId w:val="47"/>
  </w:num>
  <w:num w:numId="9" w16cid:durableId="898438324">
    <w:abstractNumId w:val="30"/>
  </w:num>
  <w:num w:numId="10" w16cid:durableId="2055617201">
    <w:abstractNumId w:val="18"/>
  </w:num>
  <w:num w:numId="11" w16cid:durableId="292756418">
    <w:abstractNumId w:val="7"/>
  </w:num>
  <w:num w:numId="12" w16cid:durableId="528568132">
    <w:abstractNumId w:val="45"/>
  </w:num>
  <w:num w:numId="13" w16cid:durableId="1136530848">
    <w:abstractNumId w:val="51"/>
  </w:num>
  <w:num w:numId="14" w16cid:durableId="1950427330">
    <w:abstractNumId w:val="36"/>
  </w:num>
  <w:num w:numId="15" w16cid:durableId="339699114">
    <w:abstractNumId w:val="48"/>
  </w:num>
  <w:num w:numId="16" w16cid:durableId="157773586">
    <w:abstractNumId w:val="44"/>
  </w:num>
  <w:num w:numId="17" w16cid:durableId="646252684">
    <w:abstractNumId w:val="27"/>
  </w:num>
  <w:num w:numId="18" w16cid:durableId="736518815">
    <w:abstractNumId w:val="34"/>
  </w:num>
  <w:num w:numId="19" w16cid:durableId="1465541426">
    <w:abstractNumId w:val="43"/>
  </w:num>
  <w:num w:numId="20" w16cid:durableId="688262910">
    <w:abstractNumId w:val="4"/>
  </w:num>
  <w:num w:numId="21" w16cid:durableId="121198399">
    <w:abstractNumId w:val="3"/>
  </w:num>
  <w:num w:numId="22" w16cid:durableId="1839926021">
    <w:abstractNumId w:val="16"/>
  </w:num>
  <w:num w:numId="23" w16cid:durableId="543561801">
    <w:abstractNumId w:val="35"/>
  </w:num>
  <w:num w:numId="24" w16cid:durableId="730730582">
    <w:abstractNumId w:val="14"/>
  </w:num>
  <w:num w:numId="25" w16cid:durableId="36048823">
    <w:abstractNumId w:val="41"/>
  </w:num>
  <w:num w:numId="26" w16cid:durableId="2146776330">
    <w:abstractNumId w:val="12"/>
  </w:num>
  <w:num w:numId="27" w16cid:durableId="444080851">
    <w:abstractNumId w:val="17"/>
  </w:num>
  <w:num w:numId="28" w16cid:durableId="1388189351">
    <w:abstractNumId w:val="46"/>
  </w:num>
  <w:num w:numId="29" w16cid:durableId="1203055212">
    <w:abstractNumId w:val="5"/>
  </w:num>
  <w:num w:numId="30" w16cid:durableId="235096533">
    <w:abstractNumId w:val="13"/>
  </w:num>
  <w:num w:numId="31" w16cid:durableId="472068076">
    <w:abstractNumId w:val="24"/>
  </w:num>
  <w:num w:numId="32" w16cid:durableId="1634019258">
    <w:abstractNumId w:val="23"/>
  </w:num>
  <w:num w:numId="33" w16cid:durableId="1497569812">
    <w:abstractNumId w:val="19"/>
  </w:num>
  <w:num w:numId="34" w16cid:durableId="2063282502">
    <w:abstractNumId w:val="0"/>
  </w:num>
  <w:num w:numId="35" w16cid:durableId="225654453">
    <w:abstractNumId w:val="25"/>
  </w:num>
  <w:num w:numId="36" w16cid:durableId="584263300">
    <w:abstractNumId w:val="49"/>
  </w:num>
  <w:num w:numId="37" w16cid:durableId="932276400">
    <w:abstractNumId w:val="26"/>
  </w:num>
  <w:num w:numId="38" w16cid:durableId="1333795809">
    <w:abstractNumId w:val="28"/>
  </w:num>
  <w:num w:numId="39" w16cid:durableId="703868499">
    <w:abstractNumId w:val="38"/>
  </w:num>
  <w:num w:numId="40" w16cid:durableId="132868965">
    <w:abstractNumId w:val="40"/>
  </w:num>
  <w:num w:numId="41" w16cid:durableId="893273961">
    <w:abstractNumId w:val="2"/>
  </w:num>
  <w:num w:numId="42" w16cid:durableId="79524093">
    <w:abstractNumId w:val="20"/>
  </w:num>
  <w:num w:numId="43" w16cid:durableId="1789080755">
    <w:abstractNumId w:val="39"/>
  </w:num>
  <w:num w:numId="44" w16cid:durableId="1866334214">
    <w:abstractNumId w:val="52"/>
  </w:num>
  <w:num w:numId="45" w16cid:durableId="375004733">
    <w:abstractNumId w:val="33"/>
  </w:num>
  <w:num w:numId="46" w16cid:durableId="1581140729">
    <w:abstractNumId w:val="50"/>
  </w:num>
  <w:num w:numId="47" w16cid:durableId="1753353765">
    <w:abstractNumId w:val="42"/>
  </w:num>
  <w:num w:numId="48" w16cid:durableId="545219916">
    <w:abstractNumId w:val="6"/>
  </w:num>
  <w:num w:numId="49" w16cid:durableId="274992250">
    <w:abstractNumId w:val="8"/>
  </w:num>
  <w:num w:numId="50" w16cid:durableId="121509325">
    <w:abstractNumId w:val="9"/>
  </w:num>
  <w:num w:numId="51" w16cid:durableId="1051810919">
    <w:abstractNumId w:val="21"/>
  </w:num>
  <w:num w:numId="52" w16cid:durableId="1280185923">
    <w:abstractNumId w:val="32"/>
  </w:num>
  <w:num w:numId="53" w16cid:durableId="285163105">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A88"/>
    <w:rsid w:val="0000010C"/>
    <w:rsid w:val="00000199"/>
    <w:rsid w:val="000009C0"/>
    <w:rsid w:val="00000C85"/>
    <w:rsid w:val="00005118"/>
    <w:rsid w:val="000062F9"/>
    <w:rsid w:val="00007E93"/>
    <w:rsid w:val="0001139D"/>
    <w:rsid w:val="000118B5"/>
    <w:rsid w:val="000124D8"/>
    <w:rsid w:val="0001332D"/>
    <w:rsid w:val="000136A4"/>
    <w:rsid w:val="00013AD4"/>
    <w:rsid w:val="00013F02"/>
    <w:rsid w:val="0001468B"/>
    <w:rsid w:val="000165F0"/>
    <w:rsid w:val="00016943"/>
    <w:rsid w:val="0001761D"/>
    <w:rsid w:val="00017C04"/>
    <w:rsid w:val="00017F85"/>
    <w:rsid w:val="0002168F"/>
    <w:rsid w:val="000221E2"/>
    <w:rsid w:val="00024CE7"/>
    <w:rsid w:val="000250E2"/>
    <w:rsid w:val="00026866"/>
    <w:rsid w:val="0002744F"/>
    <w:rsid w:val="00027C5C"/>
    <w:rsid w:val="00030422"/>
    <w:rsid w:val="00031936"/>
    <w:rsid w:val="00033DA6"/>
    <w:rsid w:val="00034E7C"/>
    <w:rsid w:val="00037FAA"/>
    <w:rsid w:val="00042600"/>
    <w:rsid w:val="00042D7C"/>
    <w:rsid w:val="00042FC4"/>
    <w:rsid w:val="00044965"/>
    <w:rsid w:val="00045CFE"/>
    <w:rsid w:val="000460AB"/>
    <w:rsid w:val="00046376"/>
    <w:rsid w:val="00046E66"/>
    <w:rsid w:val="000477A3"/>
    <w:rsid w:val="00047B5E"/>
    <w:rsid w:val="00047C50"/>
    <w:rsid w:val="000504FF"/>
    <w:rsid w:val="000505D8"/>
    <w:rsid w:val="00050B31"/>
    <w:rsid w:val="00050CD1"/>
    <w:rsid w:val="0005153D"/>
    <w:rsid w:val="00051D56"/>
    <w:rsid w:val="00052EA7"/>
    <w:rsid w:val="00053E6A"/>
    <w:rsid w:val="00053EAB"/>
    <w:rsid w:val="0005604E"/>
    <w:rsid w:val="000566B2"/>
    <w:rsid w:val="00060C9E"/>
    <w:rsid w:val="00062CA9"/>
    <w:rsid w:val="00064751"/>
    <w:rsid w:val="00065915"/>
    <w:rsid w:val="00065987"/>
    <w:rsid w:val="00065EED"/>
    <w:rsid w:val="0006647A"/>
    <w:rsid w:val="00071CC9"/>
    <w:rsid w:val="000722BE"/>
    <w:rsid w:val="0007254F"/>
    <w:rsid w:val="000731D8"/>
    <w:rsid w:val="0007473C"/>
    <w:rsid w:val="00074ED9"/>
    <w:rsid w:val="000752A7"/>
    <w:rsid w:val="00075696"/>
    <w:rsid w:val="00077572"/>
    <w:rsid w:val="00077E3B"/>
    <w:rsid w:val="00080A64"/>
    <w:rsid w:val="00084606"/>
    <w:rsid w:val="00085BC7"/>
    <w:rsid w:val="000860A1"/>
    <w:rsid w:val="000863F9"/>
    <w:rsid w:val="00090793"/>
    <w:rsid w:val="00091820"/>
    <w:rsid w:val="00091F87"/>
    <w:rsid w:val="00092188"/>
    <w:rsid w:val="00092A15"/>
    <w:rsid w:val="000933B1"/>
    <w:rsid w:val="00095400"/>
    <w:rsid w:val="000959E2"/>
    <w:rsid w:val="00095A15"/>
    <w:rsid w:val="000A0280"/>
    <w:rsid w:val="000A09A6"/>
    <w:rsid w:val="000A18C3"/>
    <w:rsid w:val="000A27AD"/>
    <w:rsid w:val="000A28E7"/>
    <w:rsid w:val="000A4833"/>
    <w:rsid w:val="000A48D7"/>
    <w:rsid w:val="000A6609"/>
    <w:rsid w:val="000B110F"/>
    <w:rsid w:val="000B150D"/>
    <w:rsid w:val="000B38A9"/>
    <w:rsid w:val="000B589A"/>
    <w:rsid w:val="000B674D"/>
    <w:rsid w:val="000B77C5"/>
    <w:rsid w:val="000B7C1A"/>
    <w:rsid w:val="000C0135"/>
    <w:rsid w:val="000C2ABC"/>
    <w:rsid w:val="000C2B93"/>
    <w:rsid w:val="000C2FD0"/>
    <w:rsid w:val="000C66A2"/>
    <w:rsid w:val="000C6B67"/>
    <w:rsid w:val="000C6C9B"/>
    <w:rsid w:val="000C6D35"/>
    <w:rsid w:val="000C6EEC"/>
    <w:rsid w:val="000C7359"/>
    <w:rsid w:val="000C78AD"/>
    <w:rsid w:val="000C7E5C"/>
    <w:rsid w:val="000CF684"/>
    <w:rsid w:val="000D0C32"/>
    <w:rsid w:val="000D28F3"/>
    <w:rsid w:val="000D2CED"/>
    <w:rsid w:val="000D33BB"/>
    <w:rsid w:val="000D4857"/>
    <w:rsid w:val="000D6D61"/>
    <w:rsid w:val="000D6E31"/>
    <w:rsid w:val="000E062D"/>
    <w:rsid w:val="000E0937"/>
    <w:rsid w:val="000E17B0"/>
    <w:rsid w:val="000E17B3"/>
    <w:rsid w:val="000E232D"/>
    <w:rsid w:val="000E375A"/>
    <w:rsid w:val="000E3D80"/>
    <w:rsid w:val="000E4C25"/>
    <w:rsid w:val="000E554A"/>
    <w:rsid w:val="000E9EEF"/>
    <w:rsid w:val="000F0CDC"/>
    <w:rsid w:val="000F137B"/>
    <w:rsid w:val="000F1879"/>
    <w:rsid w:val="000F1FCC"/>
    <w:rsid w:val="000F2268"/>
    <w:rsid w:val="000F23A1"/>
    <w:rsid w:val="000F2724"/>
    <w:rsid w:val="000F3304"/>
    <w:rsid w:val="000F4208"/>
    <w:rsid w:val="000F4E69"/>
    <w:rsid w:val="000F5BEF"/>
    <w:rsid w:val="000F5EB6"/>
    <w:rsid w:val="000F6E7E"/>
    <w:rsid w:val="000F7D9B"/>
    <w:rsid w:val="001005FE"/>
    <w:rsid w:val="00100630"/>
    <w:rsid w:val="00101877"/>
    <w:rsid w:val="00102C29"/>
    <w:rsid w:val="001030B2"/>
    <w:rsid w:val="00106B7F"/>
    <w:rsid w:val="00110CB6"/>
    <w:rsid w:val="00112459"/>
    <w:rsid w:val="001128AA"/>
    <w:rsid w:val="001137EB"/>
    <w:rsid w:val="00114296"/>
    <w:rsid w:val="001201C7"/>
    <w:rsid w:val="00121A0A"/>
    <w:rsid w:val="00121E78"/>
    <w:rsid w:val="00122041"/>
    <w:rsid w:val="001221B7"/>
    <w:rsid w:val="0012238B"/>
    <w:rsid w:val="0012246E"/>
    <w:rsid w:val="00122CBB"/>
    <w:rsid w:val="001236A1"/>
    <w:rsid w:val="001243BC"/>
    <w:rsid w:val="001244B1"/>
    <w:rsid w:val="00126780"/>
    <w:rsid w:val="001278E8"/>
    <w:rsid w:val="00130DA7"/>
    <w:rsid w:val="00132779"/>
    <w:rsid w:val="001334F3"/>
    <w:rsid w:val="0013436A"/>
    <w:rsid w:val="001377D6"/>
    <w:rsid w:val="00137E30"/>
    <w:rsid w:val="00140B34"/>
    <w:rsid w:val="0014165F"/>
    <w:rsid w:val="001416B9"/>
    <w:rsid w:val="00141C82"/>
    <w:rsid w:val="00142956"/>
    <w:rsid w:val="00142DFB"/>
    <w:rsid w:val="00143663"/>
    <w:rsid w:val="00143803"/>
    <w:rsid w:val="001442BA"/>
    <w:rsid w:val="0014550B"/>
    <w:rsid w:val="0014574E"/>
    <w:rsid w:val="0014670A"/>
    <w:rsid w:val="00146A23"/>
    <w:rsid w:val="001471B7"/>
    <w:rsid w:val="00147901"/>
    <w:rsid w:val="0015303C"/>
    <w:rsid w:val="00153047"/>
    <w:rsid w:val="0015308C"/>
    <w:rsid w:val="00153123"/>
    <w:rsid w:val="00153212"/>
    <w:rsid w:val="00153E01"/>
    <w:rsid w:val="00154407"/>
    <w:rsid w:val="00154BF2"/>
    <w:rsid w:val="00156BBC"/>
    <w:rsid w:val="00160205"/>
    <w:rsid w:val="00160294"/>
    <w:rsid w:val="00161541"/>
    <w:rsid w:val="00161E2F"/>
    <w:rsid w:val="00162158"/>
    <w:rsid w:val="001625E4"/>
    <w:rsid w:val="00164577"/>
    <w:rsid w:val="001646D4"/>
    <w:rsid w:val="00164E78"/>
    <w:rsid w:val="00164F46"/>
    <w:rsid w:val="001665ED"/>
    <w:rsid w:val="00166695"/>
    <w:rsid w:val="0016785B"/>
    <w:rsid w:val="0016C4EC"/>
    <w:rsid w:val="001705BC"/>
    <w:rsid w:val="00170B9B"/>
    <w:rsid w:val="00170ED5"/>
    <w:rsid w:val="00174888"/>
    <w:rsid w:val="00174D66"/>
    <w:rsid w:val="001768CA"/>
    <w:rsid w:val="00176BC0"/>
    <w:rsid w:val="00177D4B"/>
    <w:rsid w:val="001806BF"/>
    <w:rsid w:val="00180A06"/>
    <w:rsid w:val="00180B00"/>
    <w:rsid w:val="00182604"/>
    <w:rsid w:val="00182B2E"/>
    <w:rsid w:val="00184C8E"/>
    <w:rsid w:val="00184D16"/>
    <w:rsid w:val="001857AC"/>
    <w:rsid w:val="00186366"/>
    <w:rsid w:val="00190293"/>
    <w:rsid w:val="0019131A"/>
    <w:rsid w:val="00192346"/>
    <w:rsid w:val="001935DD"/>
    <w:rsid w:val="00193C34"/>
    <w:rsid w:val="00195E92"/>
    <w:rsid w:val="00195F33"/>
    <w:rsid w:val="00195FA8"/>
    <w:rsid w:val="00196863"/>
    <w:rsid w:val="00197801"/>
    <w:rsid w:val="001A016A"/>
    <w:rsid w:val="001A0CC1"/>
    <w:rsid w:val="001A2A0D"/>
    <w:rsid w:val="001A2EF3"/>
    <w:rsid w:val="001A2F35"/>
    <w:rsid w:val="001A46BC"/>
    <w:rsid w:val="001A5131"/>
    <w:rsid w:val="001A57D5"/>
    <w:rsid w:val="001A6D5C"/>
    <w:rsid w:val="001B08EE"/>
    <w:rsid w:val="001B1429"/>
    <w:rsid w:val="001B146D"/>
    <w:rsid w:val="001B1568"/>
    <w:rsid w:val="001B26D6"/>
    <w:rsid w:val="001B2D4C"/>
    <w:rsid w:val="001B3B91"/>
    <w:rsid w:val="001B3DDB"/>
    <w:rsid w:val="001B4270"/>
    <w:rsid w:val="001B46CF"/>
    <w:rsid w:val="001B71A6"/>
    <w:rsid w:val="001B7720"/>
    <w:rsid w:val="001C220F"/>
    <w:rsid w:val="001C273C"/>
    <w:rsid w:val="001C34CB"/>
    <w:rsid w:val="001C44DE"/>
    <w:rsid w:val="001C4FB7"/>
    <w:rsid w:val="001C5B88"/>
    <w:rsid w:val="001D13C7"/>
    <w:rsid w:val="001D1F62"/>
    <w:rsid w:val="001D22A0"/>
    <w:rsid w:val="001D2356"/>
    <w:rsid w:val="001D242A"/>
    <w:rsid w:val="001D3444"/>
    <w:rsid w:val="001D4024"/>
    <w:rsid w:val="001D4414"/>
    <w:rsid w:val="001D4ED8"/>
    <w:rsid w:val="001D6BF3"/>
    <w:rsid w:val="001D6E62"/>
    <w:rsid w:val="001D7F77"/>
    <w:rsid w:val="001E00B1"/>
    <w:rsid w:val="001E0832"/>
    <w:rsid w:val="001E0DA0"/>
    <w:rsid w:val="001E3363"/>
    <w:rsid w:val="001E4553"/>
    <w:rsid w:val="001E4F74"/>
    <w:rsid w:val="001E523A"/>
    <w:rsid w:val="001E542A"/>
    <w:rsid w:val="001E62BE"/>
    <w:rsid w:val="001E6F7B"/>
    <w:rsid w:val="001E7764"/>
    <w:rsid w:val="001F152D"/>
    <w:rsid w:val="001F1547"/>
    <w:rsid w:val="001F1756"/>
    <w:rsid w:val="001F2A23"/>
    <w:rsid w:val="001F3A46"/>
    <w:rsid w:val="001F3AE5"/>
    <w:rsid w:val="001F4194"/>
    <w:rsid w:val="001F482F"/>
    <w:rsid w:val="001F4AC2"/>
    <w:rsid w:val="001F4F1B"/>
    <w:rsid w:val="001F703A"/>
    <w:rsid w:val="001F7CE9"/>
    <w:rsid w:val="00202255"/>
    <w:rsid w:val="00202325"/>
    <w:rsid w:val="0020357A"/>
    <w:rsid w:val="00203EB2"/>
    <w:rsid w:val="0020522E"/>
    <w:rsid w:val="00207174"/>
    <w:rsid w:val="0021045A"/>
    <w:rsid w:val="002109CF"/>
    <w:rsid w:val="00210C56"/>
    <w:rsid w:val="002112A7"/>
    <w:rsid w:val="00211D2C"/>
    <w:rsid w:val="00212661"/>
    <w:rsid w:val="002128A4"/>
    <w:rsid w:val="002131E1"/>
    <w:rsid w:val="00213227"/>
    <w:rsid w:val="002147DF"/>
    <w:rsid w:val="002150FF"/>
    <w:rsid w:val="00215617"/>
    <w:rsid w:val="00215FD5"/>
    <w:rsid w:val="0021635F"/>
    <w:rsid w:val="00217C68"/>
    <w:rsid w:val="002200A9"/>
    <w:rsid w:val="00220A28"/>
    <w:rsid w:val="00220D8D"/>
    <w:rsid w:val="00221340"/>
    <w:rsid w:val="00221DA6"/>
    <w:rsid w:val="00221E53"/>
    <w:rsid w:val="00223C16"/>
    <w:rsid w:val="0022508C"/>
    <w:rsid w:val="002263FB"/>
    <w:rsid w:val="00226E00"/>
    <w:rsid w:val="002273F6"/>
    <w:rsid w:val="002309FE"/>
    <w:rsid w:val="002328BC"/>
    <w:rsid w:val="0023312F"/>
    <w:rsid w:val="00234B33"/>
    <w:rsid w:val="0023507F"/>
    <w:rsid w:val="00235484"/>
    <w:rsid w:val="00236CCE"/>
    <w:rsid w:val="0024157A"/>
    <w:rsid w:val="00242AA3"/>
    <w:rsid w:val="0024338E"/>
    <w:rsid w:val="002445C6"/>
    <w:rsid w:val="0024717C"/>
    <w:rsid w:val="00247DCD"/>
    <w:rsid w:val="00250B3C"/>
    <w:rsid w:val="00250BD3"/>
    <w:rsid w:val="00252419"/>
    <w:rsid w:val="002553F6"/>
    <w:rsid w:val="00256628"/>
    <w:rsid w:val="002619C5"/>
    <w:rsid w:val="00262092"/>
    <w:rsid w:val="00264C4F"/>
    <w:rsid w:val="002657EF"/>
    <w:rsid w:val="00266585"/>
    <w:rsid w:val="00271009"/>
    <w:rsid w:val="002737BD"/>
    <w:rsid w:val="002738AA"/>
    <w:rsid w:val="00273C14"/>
    <w:rsid w:val="00273EA2"/>
    <w:rsid w:val="00274E10"/>
    <w:rsid w:val="00275444"/>
    <w:rsid w:val="002772FF"/>
    <w:rsid w:val="00277795"/>
    <w:rsid w:val="0028103C"/>
    <w:rsid w:val="002819A7"/>
    <w:rsid w:val="00281F5D"/>
    <w:rsid w:val="002826D2"/>
    <w:rsid w:val="002833B3"/>
    <w:rsid w:val="002878FE"/>
    <w:rsid w:val="00292295"/>
    <w:rsid w:val="002926F2"/>
    <w:rsid w:val="0029499E"/>
    <w:rsid w:val="002951E7"/>
    <w:rsid w:val="00295E53"/>
    <w:rsid w:val="0029622D"/>
    <w:rsid w:val="00296D68"/>
    <w:rsid w:val="002973C2"/>
    <w:rsid w:val="00297493"/>
    <w:rsid w:val="002A1509"/>
    <w:rsid w:val="002A5385"/>
    <w:rsid w:val="002A6242"/>
    <w:rsid w:val="002A6F5C"/>
    <w:rsid w:val="002A751F"/>
    <w:rsid w:val="002B0745"/>
    <w:rsid w:val="002B1F3A"/>
    <w:rsid w:val="002B315C"/>
    <w:rsid w:val="002B3276"/>
    <w:rsid w:val="002B3664"/>
    <w:rsid w:val="002B38ED"/>
    <w:rsid w:val="002B3964"/>
    <w:rsid w:val="002B39F4"/>
    <w:rsid w:val="002B4630"/>
    <w:rsid w:val="002B5197"/>
    <w:rsid w:val="002B5E3B"/>
    <w:rsid w:val="002B60BF"/>
    <w:rsid w:val="002B68D2"/>
    <w:rsid w:val="002C01CA"/>
    <w:rsid w:val="002C1600"/>
    <w:rsid w:val="002C1915"/>
    <w:rsid w:val="002C2D24"/>
    <w:rsid w:val="002C3AA3"/>
    <w:rsid w:val="002C67B0"/>
    <w:rsid w:val="002C68C2"/>
    <w:rsid w:val="002C6E13"/>
    <w:rsid w:val="002D03AC"/>
    <w:rsid w:val="002D1888"/>
    <w:rsid w:val="002D29C5"/>
    <w:rsid w:val="002D2F20"/>
    <w:rsid w:val="002D31C7"/>
    <w:rsid w:val="002D3221"/>
    <w:rsid w:val="002D3254"/>
    <w:rsid w:val="002D53F4"/>
    <w:rsid w:val="002D5D24"/>
    <w:rsid w:val="002D6DA9"/>
    <w:rsid w:val="002D7B7C"/>
    <w:rsid w:val="002E02A9"/>
    <w:rsid w:val="002E2322"/>
    <w:rsid w:val="002E233E"/>
    <w:rsid w:val="002E2C54"/>
    <w:rsid w:val="002EB549"/>
    <w:rsid w:val="002F2070"/>
    <w:rsid w:val="002F2798"/>
    <w:rsid w:val="002F3ADC"/>
    <w:rsid w:val="002F3E0C"/>
    <w:rsid w:val="002F5515"/>
    <w:rsid w:val="002F7302"/>
    <w:rsid w:val="00300E6F"/>
    <w:rsid w:val="00303081"/>
    <w:rsid w:val="00304526"/>
    <w:rsid w:val="00304BF4"/>
    <w:rsid w:val="00305D90"/>
    <w:rsid w:val="003062AF"/>
    <w:rsid w:val="00310A45"/>
    <w:rsid w:val="0031298F"/>
    <w:rsid w:val="003130D2"/>
    <w:rsid w:val="00315077"/>
    <w:rsid w:val="00317B16"/>
    <w:rsid w:val="00317D73"/>
    <w:rsid w:val="00322004"/>
    <w:rsid w:val="00322B4C"/>
    <w:rsid w:val="00323466"/>
    <w:rsid w:val="003235C9"/>
    <w:rsid w:val="003235EC"/>
    <w:rsid w:val="003262D5"/>
    <w:rsid w:val="003267A4"/>
    <w:rsid w:val="00326B5E"/>
    <w:rsid w:val="00327242"/>
    <w:rsid w:val="003279FB"/>
    <w:rsid w:val="00327D36"/>
    <w:rsid w:val="003307EF"/>
    <w:rsid w:val="00330C9A"/>
    <w:rsid w:val="00331321"/>
    <w:rsid w:val="00331475"/>
    <w:rsid w:val="00333354"/>
    <w:rsid w:val="003359D3"/>
    <w:rsid w:val="00336880"/>
    <w:rsid w:val="00337054"/>
    <w:rsid w:val="003372FF"/>
    <w:rsid w:val="00337BEC"/>
    <w:rsid w:val="003403A0"/>
    <w:rsid w:val="003406E5"/>
    <w:rsid w:val="00341EB9"/>
    <w:rsid w:val="0034366D"/>
    <w:rsid w:val="0034399E"/>
    <w:rsid w:val="00345B60"/>
    <w:rsid w:val="00347F19"/>
    <w:rsid w:val="00350A0E"/>
    <w:rsid w:val="0035112B"/>
    <w:rsid w:val="00351B8E"/>
    <w:rsid w:val="00353AC4"/>
    <w:rsid w:val="0035473D"/>
    <w:rsid w:val="00355052"/>
    <w:rsid w:val="003576DE"/>
    <w:rsid w:val="00357D7E"/>
    <w:rsid w:val="0036048F"/>
    <w:rsid w:val="003606AC"/>
    <w:rsid w:val="00361C76"/>
    <w:rsid w:val="003622FE"/>
    <w:rsid w:val="0036238C"/>
    <w:rsid w:val="0036284F"/>
    <w:rsid w:val="00362B15"/>
    <w:rsid w:val="0036400F"/>
    <w:rsid w:val="00364C0C"/>
    <w:rsid w:val="0036640B"/>
    <w:rsid w:val="00366DC3"/>
    <w:rsid w:val="00366F8E"/>
    <w:rsid w:val="00372EC9"/>
    <w:rsid w:val="003733D3"/>
    <w:rsid w:val="00373FF1"/>
    <w:rsid w:val="003745EC"/>
    <w:rsid w:val="0037537A"/>
    <w:rsid w:val="00375945"/>
    <w:rsid w:val="00375FAE"/>
    <w:rsid w:val="003760C3"/>
    <w:rsid w:val="003779B0"/>
    <w:rsid w:val="0037D4A9"/>
    <w:rsid w:val="00382083"/>
    <w:rsid w:val="003828EB"/>
    <w:rsid w:val="0038317C"/>
    <w:rsid w:val="003834DB"/>
    <w:rsid w:val="00383A3E"/>
    <w:rsid w:val="00387030"/>
    <w:rsid w:val="00391597"/>
    <w:rsid w:val="00391F6D"/>
    <w:rsid w:val="00394263"/>
    <w:rsid w:val="0039483F"/>
    <w:rsid w:val="003957DA"/>
    <w:rsid w:val="00396E09"/>
    <w:rsid w:val="003973DB"/>
    <w:rsid w:val="003A0A4D"/>
    <w:rsid w:val="003A1083"/>
    <w:rsid w:val="003A108A"/>
    <w:rsid w:val="003A1272"/>
    <w:rsid w:val="003A2032"/>
    <w:rsid w:val="003A253B"/>
    <w:rsid w:val="003A342C"/>
    <w:rsid w:val="003A4286"/>
    <w:rsid w:val="003A4378"/>
    <w:rsid w:val="003A4DED"/>
    <w:rsid w:val="003A5721"/>
    <w:rsid w:val="003A5AFD"/>
    <w:rsid w:val="003A5C2F"/>
    <w:rsid w:val="003A627C"/>
    <w:rsid w:val="003A6E25"/>
    <w:rsid w:val="003B04DA"/>
    <w:rsid w:val="003B06BB"/>
    <w:rsid w:val="003B0771"/>
    <w:rsid w:val="003B0EC9"/>
    <w:rsid w:val="003B22D0"/>
    <w:rsid w:val="003B29A2"/>
    <w:rsid w:val="003B36F7"/>
    <w:rsid w:val="003B5704"/>
    <w:rsid w:val="003B649D"/>
    <w:rsid w:val="003C0A0E"/>
    <w:rsid w:val="003C1369"/>
    <w:rsid w:val="003C15DB"/>
    <w:rsid w:val="003C3425"/>
    <w:rsid w:val="003C3E9B"/>
    <w:rsid w:val="003C6329"/>
    <w:rsid w:val="003C6C48"/>
    <w:rsid w:val="003D0DE4"/>
    <w:rsid w:val="003D20D5"/>
    <w:rsid w:val="003D2FA2"/>
    <w:rsid w:val="003D462A"/>
    <w:rsid w:val="003D4C0F"/>
    <w:rsid w:val="003D51B1"/>
    <w:rsid w:val="003D60E7"/>
    <w:rsid w:val="003D7421"/>
    <w:rsid w:val="003D764C"/>
    <w:rsid w:val="003E09C8"/>
    <w:rsid w:val="003E18D3"/>
    <w:rsid w:val="003E5383"/>
    <w:rsid w:val="003E56C6"/>
    <w:rsid w:val="003E5CF1"/>
    <w:rsid w:val="003E7410"/>
    <w:rsid w:val="003F16A0"/>
    <w:rsid w:val="003F2215"/>
    <w:rsid w:val="003F3942"/>
    <w:rsid w:val="003F3AA0"/>
    <w:rsid w:val="003F3F78"/>
    <w:rsid w:val="003F4D1F"/>
    <w:rsid w:val="003F5D06"/>
    <w:rsid w:val="003F6379"/>
    <w:rsid w:val="00401B65"/>
    <w:rsid w:val="00402BDB"/>
    <w:rsid w:val="00403AD1"/>
    <w:rsid w:val="00403CB2"/>
    <w:rsid w:val="00404D4C"/>
    <w:rsid w:val="00406E7F"/>
    <w:rsid w:val="00412EBB"/>
    <w:rsid w:val="004132C9"/>
    <w:rsid w:val="00413890"/>
    <w:rsid w:val="00414DF4"/>
    <w:rsid w:val="00415494"/>
    <w:rsid w:val="00415C26"/>
    <w:rsid w:val="00420039"/>
    <w:rsid w:val="0042061B"/>
    <w:rsid w:val="0042217D"/>
    <w:rsid w:val="00422CC3"/>
    <w:rsid w:val="00422DE6"/>
    <w:rsid w:val="00423DA1"/>
    <w:rsid w:val="0042468B"/>
    <w:rsid w:val="00425AD2"/>
    <w:rsid w:val="00425AF9"/>
    <w:rsid w:val="00425BC7"/>
    <w:rsid w:val="00426CFA"/>
    <w:rsid w:val="00430388"/>
    <w:rsid w:val="00433D7D"/>
    <w:rsid w:val="0043423A"/>
    <w:rsid w:val="00434384"/>
    <w:rsid w:val="00435350"/>
    <w:rsid w:val="004376E3"/>
    <w:rsid w:val="00437BA9"/>
    <w:rsid w:val="004409AD"/>
    <w:rsid w:val="004411B3"/>
    <w:rsid w:val="00441F28"/>
    <w:rsid w:val="00442706"/>
    <w:rsid w:val="00444157"/>
    <w:rsid w:val="004447F6"/>
    <w:rsid w:val="004456C1"/>
    <w:rsid w:val="004456FB"/>
    <w:rsid w:val="00446568"/>
    <w:rsid w:val="00447D06"/>
    <w:rsid w:val="00447D54"/>
    <w:rsid w:val="00451289"/>
    <w:rsid w:val="00451ADA"/>
    <w:rsid w:val="00451E5F"/>
    <w:rsid w:val="004546D1"/>
    <w:rsid w:val="00455B12"/>
    <w:rsid w:val="00455BBF"/>
    <w:rsid w:val="00456BB8"/>
    <w:rsid w:val="004573D2"/>
    <w:rsid w:val="00457DB5"/>
    <w:rsid w:val="00457EAC"/>
    <w:rsid w:val="00460C59"/>
    <w:rsid w:val="00461A1E"/>
    <w:rsid w:val="00462CC5"/>
    <w:rsid w:val="0046322B"/>
    <w:rsid w:val="0046435D"/>
    <w:rsid w:val="004650E0"/>
    <w:rsid w:val="00465507"/>
    <w:rsid w:val="004657F4"/>
    <w:rsid w:val="00466845"/>
    <w:rsid w:val="0046698D"/>
    <w:rsid w:val="00467788"/>
    <w:rsid w:val="004712D2"/>
    <w:rsid w:val="004718F1"/>
    <w:rsid w:val="00471EE9"/>
    <w:rsid w:val="0047219D"/>
    <w:rsid w:val="00472801"/>
    <w:rsid w:val="00473698"/>
    <w:rsid w:val="00473E53"/>
    <w:rsid w:val="004752B1"/>
    <w:rsid w:val="004805AD"/>
    <w:rsid w:val="0048068A"/>
    <w:rsid w:val="00481113"/>
    <w:rsid w:val="00481FDB"/>
    <w:rsid w:val="004828D3"/>
    <w:rsid w:val="004840F4"/>
    <w:rsid w:val="00485372"/>
    <w:rsid w:val="00485D7E"/>
    <w:rsid w:val="004861A8"/>
    <w:rsid w:val="00486ED0"/>
    <w:rsid w:val="004908ED"/>
    <w:rsid w:val="00490AB3"/>
    <w:rsid w:val="004910A5"/>
    <w:rsid w:val="00492E20"/>
    <w:rsid w:val="004949F3"/>
    <w:rsid w:val="00495356"/>
    <w:rsid w:val="00495C8A"/>
    <w:rsid w:val="004973D2"/>
    <w:rsid w:val="004A24E1"/>
    <w:rsid w:val="004A291E"/>
    <w:rsid w:val="004A2E40"/>
    <w:rsid w:val="004A3A67"/>
    <w:rsid w:val="004A3D5C"/>
    <w:rsid w:val="004A548F"/>
    <w:rsid w:val="004A7613"/>
    <w:rsid w:val="004B055E"/>
    <w:rsid w:val="004B0D70"/>
    <w:rsid w:val="004B1088"/>
    <w:rsid w:val="004B150F"/>
    <w:rsid w:val="004B2494"/>
    <w:rsid w:val="004B281A"/>
    <w:rsid w:val="004B343F"/>
    <w:rsid w:val="004B386C"/>
    <w:rsid w:val="004B3EF2"/>
    <w:rsid w:val="004B5F10"/>
    <w:rsid w:val="004B66CA"/>
    <w:rsid w:val="004B6AAF"/>
    <w:rsid w:val="004B6C6D"/>
    <w:rsid w:val="004C00A8"/>
    <w:rsid w:val="004C046F"/>
    <w:rsid w:val="004C0C12"/>
    <w:rsid w:val="004C134F"/>
    <w:rsid w:val="004C1419"/>
    <w:rsid w:val="004C24AD"/>
    <w:rsid w:val="004C24E4"/>
    <w:rsid w:val="004C2D92"/>
    <w:rsid w:val="004C3702"/>
    <w:rsid w:val="004C3E74"/>
    <w:rsid w:val="004C459A"/>
    <w:rsid w:val="004C49DD"/>
    <w:rsid w:val="004C4B37"/>
    <w:rsid w:val="004C66D5"/>
    <w:rsid w:val="004C7B07"/>
    <w:rsid w:val="004C7B69"/>
    <w:rsid w:val="004D0553"/>
    <w:rsid w:val="004D1118"/>
    <w:rsid w:val="004D2915"/>
    <w:rsid w:val="004D3BC9"/>
    <w:rsid w:val="004D422C"/>
    <w:rsid w:val="004D42ED"/>
    <w:rsid w:val="004D5F19"/>
    <w:rsid w:val="004D6FFA"/>
    <w:rsid w:val="004D7525"/>
    <w:rsid w:val="004D7588"/>
    <w:rsid w:val="004D7AAC"/>
    <w:rsid w:val="004D7B64"/>
    <w:rsid w:val="004E06DD"/>
    <w:rsid w:val="004E0772"/>
    <w:rsid w:val="004E0CFB"/>
    <w:rsid w:val="004E29B9"/>
    <w:rsid w:val="004E3492"/>
    <w:rsid w:val="004E43D5"/>
    <w:rsid w:val="004E6825"/>
    <w:rsid w:val="004E7563"/>
    <w:rsid w:val="004E7D16"/>
    <w:rsid w:val="004F14C8"/>
    <w:rsid w:val="004F283E"/>
    <w:rsid w:val="004F4271"/>
    <w:rsid w:val="004F5D97"/>
    <w:rsid w:val="004F5E4D"/>
    <w:rsid w:val="004F5E77"/>
    <w:rsid w:val="004F6E7D"/>
    <w:rsid w:val="004F754C"/>
    <w:rsid w:val="00501086"/>
    <w:rsid w:val="0050124B"/>
    <w:rsid w:val="00501B99"/>
    <w:rsid w:val="00501ED3"/>
    <w:rsid w:val="0050328F"/>
    <w:rsid w:val="00503C27"/>
    <w:rsid w:val="00505424"/>
    <w:rsid w:val="00505826"/>
    <w:rsid w:val="00505FF1"/>
    <w:rsid w:val="005063FE"/>
    <w:rsid w:val="00507458"/>
    <w:rsid w:val="0050787E"/>
    <w:rsid w:val="00510C78"/>
    <w:rsid w:val="00511538"/>
    <w:rsid w:val="00511E46"/>
    <w:rsid w:val="00512188"/>
    <w:rsid w:val="005138F7"/>
    <w:rsid w:val="00513A43"/>
    <w:rsid w:val="00517824"/>
    <w:rsid w:val="00517D8B"/>
    <w:rsid w:val="00520233"/>
    <w:rsid w:val="0052158B"/>
    <w:rsid w:val="00522DB9"/>
    <w:rsid w:val="00523A65"/>
    <w:rsid w:val="00526677"/>
    <w:rsid w:val="00527D29"/>
    <w:rsid w:val="0053059E"/>
    <w:rsid w:val="005312B6"/>
    <w:rsid w:val="00533D1B"/>
    <w:rsid w:val="0053463F"/>
    <w:rsid w:val="00535359"/>
    <w:rsid w:val="0053560A"/>
    <w:rsid w:val="00537303"/>
    <w:rsid w:val="005401D0"/>
    <w:rsid w:val="00540397"/>
    <w:rsid w:val="0054109C"/>
    <w:rsid w:val="005413A7"/>
    <w:rsid w:val="0054198A"/>
    <w:rsid w:val="00542126"/>
    <w:rsid w:val="00542F73"/>
    <w:rsid w:val="00543198"/>
    <w:rsid w:val="00543BA2"/>
    <w:rsid w:val="005449C8"/>
    <w:rsid w:val="0054671C"/>
    <w:rsid w:val="00546F14"/>
    <w:rsid w:val="005506C0"/>
    <w:rsid w:val="00552BC8"/>
    <w:rsid w:val="0055508A"/>
    <w:rsid w:val="0055516E"/>
    <w:rsid w:val="00555D79"/>
    <w:rsid w:val="00557BB1"/>
    <w:rsid w:val="00560E39"/>
    <w:rsid w:val="00562031"/>
    <w:rsid w:val="0056309D"/>
    <w:rsid w:val="00563AD0"/>
    <w:rsid w:val="00563FA6"/>
    <w:rsid w:val="00564690"/>
    <w:rsid w:val="005649F5"/>
    <w:rsid w:val="005652F9"/>
    <w:rsid w:val="00565653"/>
    <w:rsid w:val="00567BDD"/>
    <w:rsid w:val="00567D28"/>
    <w:rsid w:val="00567F00"/>
    <w:rsid w:val="00570294"/>
    <w:rsid w:val="0057123B"/>
    <w:rsid w:val="00572293"/>
    <w:rsid w:val="00573707"/>
    <w:rsid w:val="00573C44"/>
    <w:rsid w:val="00576E9F"/>
    <w:rsid w:val="0057778B"/>
    <w:rsid w:val="005810BF"/>
    <w:rsid w:val="005814BD"/>
    <w:rsid w:val="0058186D"/>
    <w:rsid w:val="00582C02"/>
    <w:rsid w:val="00583890"/>
    <w:rsid w:val="0058518F"/>
    <w:rsid w:val="00585FF5"/>
    <w:rsid w:val="005870CD"/>
    <w:rsid w:val="00587479"/>
    <w:rsid w:val="00587B10"/>
    <w:rsid w:val="00587D1C"/>
    <w:rsid w:val="00590124"/>
    <w:rsid w:val="00592AF1"/>
    <w:rsid w:val="00593E2F"/>
    <w:rsid w:val="0059415C"/>
    <w:rsid w:val="005A5FBD"/>
    <w:rsid w:val="005A6FB0"/>
    <w:rsid w:val="005A7FEA"/>
    <w:rsid w:val="005B0243"/>
    <w:rsid w:val="005B0D72"/>
    <w:rsid w:val="005B1B91"/>
    <w:rsid w:val="005B1E68"/>
    <w:rsid w:val="005B2A12"/>
    <w:rsid w:val="005B36D9"/>
    <w:rsid w:val="005B45CD"/>
    <w:rsid w:val="005B4DDD"/>
    <w:rsid w:val="005B549B"/>
    <w:rsid w:val="005B7161"/>
    <w:rsid w:val="005B7202"/>
    <w:rsid w:val="005B7601"/>
    <w:rsid w:val="005C1583"/>
    <w:rsid w:val="005C2A47"/>
    <w:rsid w:val="005C2DDB"/>
    <w:rsid w:val="005C38A8"/>
    <w:rsid w:val="005C3C0D"/>
    <w:rsid w:val="005C3D80"/>
    <w:rsid w:val="005C5272"/>
    <w:rsid w:val="005C6F47"/>
    <w:rsid w:val="005C783E"/>
    <w:rsid w:val="005D1A6F"/>
    <w:rsid w:val="005D2E7C"/>
    <w:rsid w:val="005D3642"/>
    <w:rsid w:val="005D4292"/>
    <w:rsid w:val="005D4828"/>
    <w:rsid w:val="005D52A1"/>
    <w:rsid w:val="005D5A0F"/>
    <w:rsid w:val="005D644A"/>
    <w:rsid w:val="005D6A3D"/>
    <w:rsid w:val="005D6E6E"/>
    <w:rsid w:val="005D73DE"/>
    <w:rsid w:val="005D7753"/>
    <w:rsid w:val="005D7ED0"/>
    <w:rsid w:val="005E0457"/>
    <w:rsid w:val="005E083B"/>
    <w:rsid w:val="005E0D33"/>
    <w:rsid w:val="005E20F0"/>
    <w:rsid w:val="005E2415"/>
    <w:rsid w:val="005E57FC"/>
    <w:rsid w:val="005E6160"/>
    <w:rsid w:val="005E7DDD"/>
    <w:rsid w:val="005E7FF3"/>
    <w:rsid w:val="005F032D"/>
    <w:rsid w:val="005F0504"/>
    <w:rsid w:val="005F0E1E"/>
    <w:rsid w:val="005F12ED"/>
    <w:rsid w:val="005F15C4"/>
    <w:rsid w:val="005F4463"/>
    <w:rsid w:val="005F4A36"/>
    <w:rsid w:val="005F5C12"/>
    <w:rsid w:val="005F5C35"/>
    <w:rsid w:val="005F5D3A"/>
    <w:rsid w:val="005F5E49"/>
    <w:rsid w:val="005F61F3"/>
    <w:rsid w:val="005F7220"/>
    <w:rsid w:val="005F7899"/>
    <w:rsid w:val="005F7E73"/>
    <w:rsid w:val="006000ED"/>
    <w:rsid w:val="006008FE"/>
    <w:rsid w:val="00600A7B"/>
    <w:rsid w:val="006011B6"/>
    <w:rsid w:val="00602382"/>
    <w:rsid w:val="0060380F"/>
    <w:rsid w:val="00604E87"/>
    <w:rsid w:val="0060616B"/>
    <w:rsid w:val="006067A3"/>
    <w:rsid w:val="00607194"/>
    <w:rsid w:val="006074B5"/>
    <w:rsid w:val="00610515"/>
    <w:rsid w:val="0061085F"/>
    <w:rsid w:val="00610E3E"/>
    <w:rsid w:val="00611435"/>
    <w:rsid w:val="0061283E"/>
    <w:rsid w:val="00612C17"/>
    <w:rsid w:val="00612FB3"/>
    <w:rsid w:val="00613434"/>
    <w:rsid w:val="00614ADC"/>
    <w:rsid w:val="00616469"/>
    <w:rsid w:val="0061743A"/>
    <w:rsid w:val="0061746F"/>
    <w:rsid w:val="00617D2A"/>
    <w:rsid w:val="00620435"/>
    <w:rsid w:val="00620BD6"/>
    <w:rsid w:val="00621C7C"/>
    <w:rsid w:val="00622BBF"/>
    <w:rsid w:val="00624055"/>
    <w:rsid w:val="00625584"/>
    <w:rsid w:val="00625A6F"/>
    <w:rsid w:val="00626568"/>
    <w:rsid w:val="00630157"/>
    <w:rsid w:val="00630723"/>
    <w:rsid w:val="0063212A"/>
    <w:rsid w:val="006337BB"/>
    <w:rsid w:val="00633CA1"/>
    <w:rsid w:val="00633DA9"/>
    <w:rsid w:val="0063617F"/>
    <w:rsid w:val="00640216"/>
    <w:rsid w:val="00640DB7"/>
    <w:rsid w:val="00643062"/>
    <w:rsid w:val="0064660C"/>
    <w:rsid w:val="0064717A"/>
    <w:rsid w:val="00652771"/>
    <w:rsid w:val="006532B7"/>
    <w:rsid w:val="006534EF"/>
    <w:rsid w:val="00653F53"/>
    <w:rsid w:val="006557C2"/>
    <w:rsid w:val="00656A41"/>
    <w:rsid w:val="00656DDA"/>
    <w:rsid w:val="00657298"/>
    <w:rsid w:val="00657962"/>
    <w:rsid w:val="006603F0"/>
    <w:rsid w:val="00660899"/>
    <w:rsid w:val="00661154"/>
    <w:rsid w:val="006621D5"/>
    <w:rsid w:val="0066224F"/>
    <w:rsid w:val="00662B60"/>
    <w:rsid w:val="00665B2A"/>
    <w:rsid w:val="006660AE"/>
    <w:rsid w:val="00666428"/>
    <w:rsid w:val="00667B97"/>
    <w:rsid w:val="00670DA7"/>
    <w:rsid w:val="0067200B"/>
    <w:rsid w:val="00675D4F"/>
    <w:rsid w:val="0067666F"/>
    <w:rsid w:val="00677971"/>
    <w:rsid w:val="0068043D"/>
    <w:rsid w:val="00680BBB"/>
    <w:rsid w:val="00682C4A"/>
    <w:rsid w:val="00682DBA"/>
    <w:rsid w:val="00682F0A"/>
    <w:rsid w:val="006837B2"/>
    <w:rsid w:val="00683BE3"/>
    <w:rsid w:val="00684860"/>
    <w:rsid w:val="00684D7A"/>
    <w:rsid w:val="006855C6"/>
    <w:rsid w:val="00685EFD"/>
    <w:rsid w:val="006869CE"/>
    <w:rsid w:val="006870D2"/>
    <w:rsid w:val="0068726B"/>
    <w:rsid w:val="006905B5"/>
    <w:rsid w:val="0069106C"/>
    <w:rsid w:val="00692F25"/>
    <w:rsid w:val="0069404F"/>
    <w:rsid w:val="00694254"/>
    <w:rsid w:val="00694A0A"/>
    <w:rsid w:val="00694AC1"/>
    <w:rsid w:val="00694FBA"/>
    <w:rsid w:val="00695486"/>
    <w:rsid w:val="006A0455"/>
    <w:rsid w:val="006A0A79"/>
    <w:rsid w:val="006A0C41"/>
    <w:rsid w:val="006A1B58"/>
    <w:rsid w:val="006A1BBC"/>
    <w:rsid w:val="006A1ED9"/>
    <w:rsid w:val="006A276F"/>
    <w:rsid w:val="006A289C"/>
    <w:rsid w:val="006A6000"/>
    <w:rsid w:val="006A7D80"/>
    <w:rsid w:val="006B018C"/>
    <w:rsid w:val="006B0800"/>
    <w:rsid w:val="006B0AC8"/>
    <w:rsid w:val="006B0B72"/>
    <w:rsid w:val="006B1597"/>
    <w:rsid w:val="006B164E"/>
    <w:rsid w:val="006B21BB"/>
    <w:rsid w:val="006B271B"/>
    <w:rsid w:val="006B2DAB"/>
    <w:rsid w:val="006B3020"/>
    <w:rsid w:val="006B3405"/>
    <w:rsid w:val="006B35D5"/>
    <w:rsid w:val="006B676C"/>
    <w:rsid w:val="006B79DC"/>
    <w:rsid w:val="006C035F"/>
    <w:rsid w:val="006C22FF"/>
    <w:rsid w:val="006C2A98"/>
    <w:rsid w:val="006C3179"/>
    <w:rsid w:val="006C31B1"/>
    <w:rsid w:val="006C323E"/>
    <w:rsid w:val="006C37C8"/>
    <w:rsid w:val="006C3A37"/>
    <w:rsid w:val="006C4442"/>
    <w:rsid w:val="006C509A"/>
    <w:rsid w:val="006C5CC4"/>
    <w:rsid w:val="006C5FA8"/>
    <w:rsid w:val="006C60E3"/>
    <w:rsid w:val="006C6A6D"/>
    <w:rsid w:val="006C6BFB"/>
    <w:rsid w:val="006D10D3"/>
    <w:rsid w:val="006D14DD"/>
    <w:rsid w:val="006D18C8"/>
    <w:rsid w:val="006D2718"/>
    <w:rsid w:val="006D2885"/>
    <w:rsid w:val="006D30FD"/>
    <w:rsid w:val="006D480E"/>
    <w:rsid w:val="006D4CB2"/>
    <w:rsid w:val="006D4D67"/>
    <w:rsid w:val="006D560D"/>
    <w:rsid w:val="006D57C1"/>
    <w:rsid w:val="006D5D9B"/>
    <w:rsid w:val="006D5F9B"/>
    <w:rsid w:val="006D6D6A"/>
    <w:rsid w:val="006E12A1"/>
    <w:rsid w:val="006E2156"/>
    <w:rsid w:val="006E2CDA"/>
    <w:rsid w:val="006E58C8"/>
    <w:rsid w:val="006E5C81"/>
    <w:rsid w:val="006E64B5"/>
    <w:rsid w:val="006E6AF7"/>
    <w:rsid w:val="006E7786"/>
    <w:rsid w:val="006F0CF3"/>
    <w:rsid w:val="006F100F"/>
    <w:rsid w:val="006F2B75"/>
    <w:rsid w:val="006F3E66"/>
    <w:rsid w:val="006F424F"/>
    <w:rsid w:val="006F64B4"/>
    <w:rsid w:val="00700098"/>
    <w:rsid w:val="00701361"/>
    <w:rsid w:val="00701C97"/>
    <w:rsid w:val="00702AA8"/>
    <w:rsid w:val="00702CFA"/>
    <w:rsid w:val="0070389C"/>
    <w:rsid w:val="00705A88"/>
    <w:rsid w:val="00705FCE"/>
    <w:rsid w:val="00706C87"/>
    <w:rsid w:val="00707CC6"/>
    <w:rsid w:val="00710C45"/>
    <w:rsid w:val="007115D4"/>
    <w:rsid w:val="007119C1"/>
    <w:rsid w:val="00711C3E"/>
    <w:rsid w:val="00712A54"/>
    <w:rsid w:val="00712C12"/>
    <w:rsid w:val="00713D06"/>
    <w:rsid w:val="00713F7C"/>
    <w:rsid w:val="00714C9F"/>
    <w:rsid w:val="00714E2A"/>
    <w:rsid w:val="00716A2A"/>
    <w:rsid w:val="00716EC0"/>
    <w:rsid w:val="00721456"/>
    <w:rsid w:val="00722E8D"/>
    <w:rsid w:val="00723F38"/>
    <w:rsid w:val="00724CA0"/>
    <w:rsid w:val="007328BF"/>
    <w:rsid w:val="00732974"/>
    <w:rsid w:val="007331FB"/>
    <w:rsid w:val="007369E3"/>
    <w:rsid w:val="00736F3D"/>
    <w:rsid w:val="00737E73"/>
    <w:rsid w:val="00737FCD"/>
    <w:rsid w:val="0074030A"/>
    <w:rsid w:val="00740DA7"/>
    <w:rsid w:val="0074212B"/>
    <w:rsid w:val="007436AC"/>
    <w:rsid w:val="00743A7F"/>
    <w:rsid w:val="00743D66"/>
    <w:rsid w:val="00743E6D"/>
    <w:rsid w:val="007449D8"/>
    <w:rsid w:val="00745020"/>
    <w:rsid w:val="00746EFD"/>
    <w:rsid w:val="00746F74"/>
    <w:rsid w:val="00750F68"/>
    <w:rsid w:val="00751B03"/>
    <w:rsid w:val="00751CEF"/>
    <w:rsid w:val="0075248F"/>
    <w:rsid w:val="007525E0"/>
    <w:rsid w:val="0075398A"/>
    <w:rsid w:val="00754180"/>
    <w:rsid w:val="00754895"/>
    <w:rsid w:val="00755845"/>
    <w:rsid w:val="00756EB2"/>
    <w:rsid w:val="00760CEF"/>
    <w:rsid w:val="0076108F"/>
    <w:rsid w:val="007630B3"/>
    <w:rsid w:val="0076372E"/>
    <w:rsid w:val="0076384D"/>
    <w:rsid w:val="0076465D"/>
    <w:rsid w:val="00766438"/>
    <w:rsid w:val="007671DB"/>
    <w:rsid w:val="00767CBC"/>
    <w:rsid w:val="00770CBA"/>
    <w:rsid w:val="0077107E"/>
    <w:rsid w:val="00771693"/>
    <w:rsid w:val="00771AE9"/>
    <w:rsid w:val="00772128"/>
    <w:rsid w:val="0077243E"/>
    <w:rsid w:val="00774317"/>
    <w:rsid w:val="00774840"/>
    <w:rsid w:val="00776BB1"/>
    <w:rsid w:val="00780A76"/>
    <w:rsid w:val="00780F8B"/>
    <w:rsid w:val="007818C9"/>
    <w:rsid w:val="00782661"/>
    <w:rsid w:val="0078281C"/>
    <w:rsid w:val="007829DC"/>
    <w:rsid w:val="00784E7E"/>
    <w:rsid w:val="0078511A"/>
    <w:rsid w:val="007857F7"/>
    <w:rsid w:val="00786F5F"/>
    <w:rsid w:val="007900A8"/>
    <w:rsid w:val="007909C4"/>
    <w:rsid w:val="00790A16"/>
    <w:rsid w:val="007937E9"/>
    <w:rsid w:val="0079428B"/>
    <w:rsid w:val="00794606"/>
    <w:rsid w:val="0079574E"/>
    <w:rsid w:val="0079635E"/>
    <w:rsid w:val="00796793"/>
    <w:rsid w:val="00797B32"/>
    <w:rsid w:val="007A0619"/>
    <w:rsid w:val="007A2263"/>
    <w:rsid w:val="007A36CA"/>
    <w:rsid w:val="007A54EE"/>
    <w:rsid w:val="007A5739"/>
    <w:rsid w:val="007A6941"/>
    <w:rsid w:val="007A6BF9"/>
    <w:rsid w:val="007A7A37"/>
    <w:rsid w:val="007B28A1"/>
    <w:rsid w:val="007B293F"/>
    <w:rsid w:val="007B39E6"/>
    <w:rsid w:val="007B54DD"/>
    <w:rsid w:val="007B64D3"/>
    <w:rsid w:val="007B6CAB"/>
    <w:rsid w:val="007C116C"/>
    <w:rsid w:val="007C1676"/>
    <w:rsid w:val="007C18AA"/>
    <w:rsid w:val="007C2E53"/>
    <w:rsid w:val="007C2FAE"/>
    <w:rsid w:val="007C315F"/>
    <w:rsid w:val="007C47EB"/>
    <w:rsid w:val="007C6E55"/>
    <w:rsid w:val="007C778D"/>
    <w:rsid w:val="007D001F"/>
    <w:rsid w:val="007D25CC"/>
    <w:rsid w:val="007D2A08"/>
    <w:rsid w:val="007D302A"/>
    <w:rsid w:val="007D3181"/>
    <w:rsid w:val="007D4E95"/>
    <w:rsid w:val="007D541D"/>
    <w:rsid w:val="007D647A"/>
    <w:rsid w:val="007D663E"/>
    <w:rsid w:val="007D7BD6"/>
    <w:rsid w:val="007D7F25"/>
    <w:rsid w:val="007E069A"/>
    <w:rsid w:val="007E0DEC"/>
    <w:rsid w:val="007E3E24"/>
    <w:rsid w:val="007E48F8"/>
    <w:rsid w:val="007E4FB7"/>
    <w:rsid w:val="007E5273"/>
    <w:rsid w:val="007E597F"/>
    <w:rsid w:val="007E6310"/>
    <w:rsid w:val="007E66E9"/>
    <w:rsid w:val="007F1145"/>
    <w:rsid w:val="007F1481"/>
    <w:rsid w:val="007F1E10"/>
    <w:rsid w:val="007F1EA3"/>
    <w:rsid w:val="007F319D"/>
    <w:rsid w:val="007F4193"/>
    <w:rsid w:val="007F4AC5"/>
    <w:rsid w:val="007F6F02"/>
    <w:rsid w:val="007F7801"/>
    <w:rsid w:val="00800718"/>
    <w:rsid w:val="00801A31"/>
    <w:rsid w:val="0080475D"/>
    <w:rsid w:val="008059C8"/>
    <w:rsid w:val="008065E8"/>
    <w:rsid w:val="008069A1"/>
    <w:rsid w:val="00807DA3"/>
    <w:rsid w:val="00807E18"/>
    <w:rsid w:val="00810213"/>
    <w:rsid w:val="00810755"/>
    <w:rsid w:val="00812978"/>
    <w:rsid w:val="008132C3"/>
    <w:rsid w:val="00813916"/>
    <w:rsid w:val="00814161"/>
    <w:rsid w:val="008144B3"/>
    <w:rsid w:val="008147FD"/>
    <w:rsid w:val="008150A9"/>
    <w:rsid w:val="008166D9"/>
    <w:rsid w:val="00817A73"/>
    <w:rsid w:val="00820FDB"/>
    <w:rsid w:val="0082129D"/>
    <w:rsid w:val="00821886"/>
    <w:rsid w:val="00821E1A"/>
    <w:rsid w:val="00821E47"/>
    <w:rsid w:val="00824AF4"/>
    <w:rsid w:val="0082632D"/>
    <w:rsid w:val="00827ED5"/>
    <w:rsid w:val="00830A21"/>
    <w:rsid w:val="00830AD4"/>
    <w:rsid w:val="008340FF"/>
    <w:rsid w:val="00841742"/>
    <w:rsid w:val="00842574"/>
    <w:rsid w:val="00842B8B"/>
    <w:rsid w:val="00842FE0"/>
    <w:rsid w:val="00844437"/>
    <w:rsid w:val="0084544F"/>
    <w:rsid w:val="008535B0"/>
    <w:rsid w:val="00856814"/>
    <w:rsid w:val="00857DAD"/>
    <w:rsid w:val="008605A8"/>
    <w:rsid w:val="008638E0"/>
    <w:rsid w:val="00864EE6"/>
    <w:rsid w:val="008650DB"/>
    <w:rsid w:val="008660BA"/>
    <w:rsid w:val="00866238"/>
    <w:rsid w:val="008667C2"/>
    <w:rsid w:val="0086709A"/>
    <w:rsid w:val="008670A5"/>
    <w:rsid w:val="00867107"/>
    <w:rsid w:val="00867394"/>
    <w:rsid w:val="00867941"/>
    <w:rsid w:val="0087127E"/>
    <w:rsid w:val="0087138B"/>
    <w:rsid w:val="00871527"/>
    <w:rsid w:val="00872E92"/>
    <w:rsid w:val="008747B6"/>
    <w:rsid w:val="008748E6"/>
    <w:rsid w:val="00874B56"/>
    <w:rsid w:val="008757C4"/>
    <w:rsid w:val="00875F3A"/>
    <w:rsid w:val="008763C8"/>
    <w:rsid w:val="008766C5"/>
    <w:rsid w:val="0087775D"/>
    <w:rsid w:val="00877EC0"/>
    <w:rsid w:val="008817CE"/>
    <w:rsid w:val="008833EE"/>
    <w:rsid w:val="00883CA7"/>
    <w:rsid w:val="0088517C"/>
    <w:rsid w:val="008854D5"/>
    <w:rsid w:val="00885E2A"/>
    <w:rsid w:val="0088744F"/>
    <w:rsid w:val="00887DC1"/>
    <w:rsid w:val="00890FA8"/>
    <w:rsid w:val="00891BE1"/>
    <w:rsid w:val="00892CD1"/>
    <w:rsid w:val="00893585"/>
    <w:rsid w:val="008936E3"/>
    <w:rsid w:val="00893D18"/>
    <w:rsid w:val="00894784"/>
    <w:rsid w:val="00894A0F"/>
    <w:rsid w:val="00894CD8"/>
    <w:rsid w:val="008959C9"/>
    <w:rsid w:val="0089632D"/>
    <w:rsid w:val="008A015D"/>
    <w:rsid w:val="008A0CAF"/>
    <w:rsid w:val="008A28F9"/>
    <w:rsid w:val="008A327C"/>
    <w:rsid w:val="008A36F9"/>
    <w:rsid w:val="008A38E5"/>
    <w:rsid w:val="008A3967"/>
    <w:rsid w:val="008A46D5"/>
    <w:rsid w:val="008A4B5E"/>
    <w:rsid w:val="008A4E07"/>
    <w:rsid w:val="008A51CB"/>
    <w:rsid w:val="008A53AA"/>
    <w:rsid w:val="008A7178"/>
    <w:rsid w:val="008B0FC8"/>
    <w:rsid w:val="008B1017"/>
    <w:rsid w:val="008B1455"/>
    <w:rsid w:val="008B23F9"/>
    <w:rsid w:val="008B2927"/>
    <w:rsid w:val="008B31EF"/>
    <w:rsid w:val="008B399B"/>
    <w:rsid w:val="008C13E8"/>
    <w:rsid w:val="008C312C"/>
    <w:rsid w:val="008C37F2"/>
    <w:rsid w:val="008C6655"/>
    <w:rsid w:val="008C72F2"/>
    <w:rsid w:val="008C7824"/>
    <w:rsid w:val="008C7C83"/>
    <w:rsid w:val="008D1FEA"/>
    <w:rsid w:val="008D2C68"/>
    <w:rsid w:val="008D3DC4"/>
    <w:rsid w:val="008D448A"/>
    <w:rsid w:val="008D4D8D"/>
    <w:rsid w:val="008D589C"/>
    <w:rsid w:val="008D67F9"/>
    <w:rsid w:val="008E0AED"/>
    <w:rsid w:val="008E102F"/>
    <w:rsid w:val="008E1DDD"/>
    <w:rsid w:val="008E2B68"/>
    <w:rsid w:val="008E36B9"/>
    <w:rsid w:val="008E3F7E"/>
    <w:rsid w:val="008E45D8"/>
    <w:rsid w:val="008E4FB9"/>
    <w:rsid w:val="008E6DD7"/>
    <w:rsid w:val="008E7A2C"/>
    <w:rsid w:val="008F17AD"/>
    <w:rsid w:val="008F1814"/>
    <w:rsid w:val="008F1F28"/>
    <w:rsid w:val="008F2F2D"/>
    <w:rsid w:val="008F45B3"/>
    <w:rsid w:val="008F6509"/>
    <w:rsid w:val="00900ED9"/>
    <w:rsid w:val="009017F3"/>
    <w:rsid w:val="00903AA6"/>
    <w:rsid w:val="00906FB3"/>
    <w:rsid w:val="009073FC"/>
    <w:rsid w:val="00907C50"/>
    <w:rsid w:val="009103DA"/>
    <w:rsid w:val="00912239"/>
    <w:rsid w:val="009131DF"/>
    <w:rsid w:val="00915598"/>
    <w:rsid w:val="00915ABC"/>
    <w:rsid w:val="009160C1"/>
    <w:rsid w:val="0091700F"/>
    <w:rsid w:val="0091FFA7"/>
    <w:rsid w:val="00920059"/>
    <w:rsid w:val="0092148C"/>
    <w:rsid w:val="00922D82"/>
    <w:rsid w:val="009254CD"/>
    <w:rsid w:val="00925910"/>
    <w:rsid w:val="009312D3"/>
    <w:rsid w:val="00931374"/>
    <w:rsid w:val="009314EA"/>
    <w:rsid w:val="0093156F"/>
    <w:rsid w:val="0093192A"/>
    <w:rsid w:val="00932394"/>
    <w:rsid w:val="009338A5"/>
    <w:rsid w:val="0093390A"/>
    <w:rsid w:val="00934D26"/>
    <w:rsid w:val="0093705E"/>
    <w:rsid w:val="00937D98"/>
    <w:rsid w:val="009414D1"/>
    <w:rsid w:val="00942409"/>
    <w:rsid w:val="00942809"/>
    <w:rsid w:val="0094282B"/>
    <w:rsid w:val="00943F33"/>
    <w:rsid w:val="00944811"/>
    <w:rsid w:val="00946B3B"/>
    <w:rsid w:val="00946ED9"/>
    <w:rsid w:val="00952F98"/>
    <w:rsid w:val="009534E5"/>
    <w:rsid w:val="0095456C"/>
    <w:rsid w:val="00954A5A"/>
    <w:rsid w:val="0095567D"/>
    <w:rsid w:val="009569F2"/>
    <w:rsid w:val="0096036A"/>
    <w:rsid w:val="00960561"/>
    <w:rsid w:val="00960D4B"/>
    <w:rsid w:val="00960D8C"/>
    <w:rsid w:val="009613D0"/>
    <w:rsid w:val="0096318F"/>
    <w:rsid w:val="00963FFE"/>
    <w:rsid w:val="009667CE"/>
    <w:rsid w:val="00966F16"/>
    <w:rsid w:val="00966FE1"/>
    <w:rsid w:val="00967953"/>
    <w:rsid w:val="00967DB1"/>
    <w:rsid w:val="00970B03"/>
    <w:rsid w:val="00970BCE"/>
    <w:rsid w:val="00970BF1"/>
    <w:rsid w:val="00970D2B"/>
    <w:rsid w:val="00973CE1"/>
    <w:rsid w:val="00974A6B"/>
    <w:rsid w:val="009754EF"/>
    <w:rsid w:val="00975668"/>
    <w:rsid w:val="00976060"/>
    <w:rsid w:val="0097640F"/>
    <w:rsid w:val="00976960"/>
    <w:rsid w:val="009802D9"/>
    <w:rsid w:val="009804E8"/>
    <w:rsid w:val="00980DD5"/>
    <w:rsid w:val="009823D7"/>
    <w:rsid w:val="00982518"/>
    <w:rsid w:val="00982FDE"/>
    <w:rsid w:val="00984872"/>
    <w:rsid w:val="00985243"/>
    <w:rsid w:val="009853A6"/>
    <w:rsid w:val="00994B4E"/>
    <w:rsid w:val="0099529F"/>
    <w:rsid w:val="009967A5"/>
    <w:rsid w:val="009967E9"/>
    <w:rsid w:val="00996FFB"/>
    <w:rsid w:val="009975A3"/>
    <w:rsid w:val="009A057F"/>
    <w:rsid w:val="009A07BA"/>
    <w:rsid w:val="009A0E6C"/>
    <w:rsid w:val="009A222D"/>
    <w:rsid w:val="009A2E0D"/>
    <w:rsid w:val="009A6B05"/>
    <w:rsid w:val="009A76E6"/>
    <w:rsid w:val="009A77C9"/>
    <w:rsid w:val="009B17AF"/>
    <w:rsid w:val="009B20AF"/>
    <w:rsid w:val="009B24D2"/>
    <w:rsid w:val="009B2ED3"/>
    <w:rsid w:val="009B380B"/>
    <w:rsid w:val="009B3F14"/>
    <w:rsid w:val="009B4DB1"/>
    <w:rsid w:val="009B56BF"/>
    <w:rsid w:val="009B61CF"/>
    <w:rsid w:val="009B70F3"/>
    <w:rsid w:val="009B7DEB"/>
    <w:rsid w:val="009B7E66"/>
    <w:rsid w:val="009C0EFD"/>
    <w:rsid w:val="009C2C7F"/>
    <w:rsid w:val="009C35E4"/>
    <w:rsid w:val="009C3D25"/>
    <w:rsid w:val="009C4378"/>
    <w:rsid w:val="009C4BCA"/>
    <w:rsid w:val="009C516A"/>
    <w:rsid w:val="009C5544"/>
    <w:rsid w:val="009C6ACA"/>
    <w:rsid w:val="009C7796"/>
    <w:rsid w:val="009D082A"/>
    <w:rsid w:val="009D1185"/>
    <w:rsid w:val="009D32A5"/>
    <w:rsid w:val="009D4BF3"/>
    <w:rsid w:val="009D5BE2"/>
    <w:rsid w:val="009D6D71"/>
    <w:rsid w:val="009D6DA9"/>
    <w:rsid w:val="009D6FD2"/>
    <w:rsid w:val="009D7B30"/>
    <w:rsid w:val="009E00B8"/>
    <w:rsid w:val="009E1222"/>
    <w:rsid w:val="009E4D8E"/>
    <w:rsid w:val="009E4F44"/>
    <w:rsid w:val="009E599B"/>
    <w:rsid w:val="009F12FB"/>
    <w:rsid w:val="009F4525"/>
    <w:rsid w:val="009F4C52"/>
    <w:rsid w:val="009F56F9"/>
    <w:rsid w:val="00A0112C"/>
    <w:rsid w:val="00A014EC"/>
    <w:rsid w:val="00A02629"/>
    <w:rsid w:val="00A02754"/>
    <w:rsid w:val="00A02910"/>
    <w:rsid w:val="00A02C79"/>
    <w:rsid w:val="00A02D92"/>
    <w:rsid w:val="00A045DB"/>
    <w:rsid w:val="00A0635D"/>
    <w:rsid w:val="00A07291"/>
    <w:rsid w:val="00A075F2"/>
    <w:rsid w:val="00A07866"/>
    <w:rsid w:val="00A1018A"/>
    <w:rsid w:val="00A1308D"/>
    <w:rsid w:val="00A13384"/>
    <w:rsid w:val="00A145D8"/>
    <w:rsid w:val="00A14C32"/>
    <w:rsid w:val="00A21DE9"/>
    <w:rsid w:val="00A22ED6"/>
    <w:rsid w:val="00A2431D"/>
    <w:rsid w:val="00A2498E"/>
    <w:rsid w:val="00A256FD"/>
    <w:rsid w:val="00A25AB3"/>
    <w:rsid w:val="00A25C2B"/>
    <w:rsid w:val="00A26132"/>
    <w:rsid w:val="00A277BA"/>
    <w:rsid w:val="00A30CAE"/>
    <w:rsid w:val="00A32451"/>
    <w:rsid w:val="00A35734"/>
    <w:rsid w:val="00A378BD"/>
    <w:rsid w:val="00A406D2"/>
    <w:rsid w:val="00A412AC"/>
    <w:rsid w:val="00A414AF"/>
    <w:rsid w:val="00A42E56"/>
    <w:rsid w:val="00A43E54"/>
    <w:rsid w:val="00A44585"/>
    <w:rsid w:val="00A45670"/>
    <w:rsid w:val="00A45C59"/>
    <w:rsid w:val="00A46064"/>
    <w:rsid w:val="00A470C2"/>
    <w:rsid w:val="00A516FA"/>
    <w:rsid w:val="00A52140"/>
    <w:rsid w:val="00A550B2"/>
    <w:rsid w:val="00A5523C"/>
    <w:rsid w:val="00A55BFB"/>
    <w:rsid w:val="00A56034"/>
    <w:rsid w:val="00A5611F"/>
    <w:rsid w:val="00A57B56"/>
    <w:rsid w:val="00A57B68"/>
    <w:rsid w:val="00A60277"/>
    <w:rsid w:val="00A649D9"/>
    <w:rsid w:val="00A657F8"/>
    <w:rsid w:val="00A65C4A"/>
    <w:rsid w:val="00A7430A"/>
    <w:rsid w:val="00A75136"/>
    <w:rsid w:val="00A76F92"/>
    <w:rsid w:val="00A772BF"/>
    <w:rsid w:val="00A774E8"/>
    <w:rsid w:val="00A779F7"/>
    <w:rsid w:val="00A81058"/>
    <w:rsid w:val="00A8163A"/>
    <w:rsid w:val="00A816D0"/>
    <w:rsid w:val="00A81D26"/>
    <w:rsid w:val="00A828B7"/>
    <w:rsid w:val="00A841EC"/>
    <w:rsid w:val="00A8485B"/>
    <w:rsid w:val="00A8572E"/>
    <w:rsid w:val="00A8578B"/>
    <w:rsid w:val="00A863F4"/>
    <w:rsid w:val="00A872CA"/>
    <w:rsid w:val="00A8742E"/>
    <w:rsid w:val="00A87F4D"/>
    <w:rsid w:val="00A90651"/>
    <w:rsid w:val="00A9103D"/>
    <w:rsid w:val="00A91F9B"/>
    <w:rsid w:val="00A92439"/>
    <w:rsid w:val="00A938BD"/>
    <w:rsid w:val="00A945C5"/>
    <w:rsid w:val="00A96996"/>
    <w:rsid w:val="00AA151F"/>
    <w:rsid w:val="00AA1849"/>
    <w:rsid w:val="00AA1DBC"/>
    <w:rsid w:val="00AA2A72"/>
    <w:rsid w:val="00AA2AA8"/>
    <w:rsid w:val="00AA3819"/>
    <w:rsid w:val="00AA54C6"/>
    <w:rsid w:val="00AA6186"/>
    <w:rsid w:val="00AB07AD"/>
    <w:rsid w:val="00AB0F98"/>
    <w:rsid w:val="00AB17A2"/>
    <w:rsid w:val="00AB1D42"/>
    <w:rsid w:val="00AB28E1"/>
    <w:rsid w:val="00AB45DA"/>
    <w:rsid w:val="00AB4654"/>
    <w:rsid w:val="00AB4B6B"/>
    <w:rsid w:val="00AB4D90"/>
    <w:rsid w:val="00AB5229"/>
    <w:rsid w:val="00AB54F1"/>
    <w:rsid w:val="00AB5EAC"/>
    <w:rsid w:val="00AB7398"/>
    <w:rsid w:val="00AC028F"/>
    <w:rsid w:val="00AC22EC"/>
    <w:rsid w:val="00AC2406"/>
    <w:rsid w:val="00AC487C"/>
    <w:rsid w:val="00AC624B"/>
    <w:rsid w:val="00AC79F9"/>
    <w:rsid w:val="00AC7A28"/>
    <w:rsid w:val="00AD0006"/>
    <w:rsid w:val="00AD001A"/>
    <w:rsid w:val="00AD0142"/>
    <w:rsid w:val="00AD05A2"/>
    <w:rsid w:val="00AD1437"/>
    <w:rsid w:val="00AD2484"/>
    <w:rsid w:val="00AD425E"/>
    <w:rsid w:val="00AD43C3"/>
    <w:rsid w:val="00AD5032"/>
    <w:rsid w:val="00AD564C"/>
    <w:rsid w:val="00AD6ABE"/>
    <w:rsid w:val="00AD7CB9"/>
    <w:rsid w:val="00AE02F5"/>
    <w:rsid w:val="00AE0E77"/>
    <w:rsid w:val="00AE0EE7"/>
    <w:rsid w:val="00AE18EE"/>
    <w:rsid w:val="00AE1B83"/>
    <w:rsid w:val="00AE27F4"/>
    <w:rsid w:val="00AE2E14"/>
    <w:rsid w:val="00AE3799"/>
    <w:rsid w:val="00AE79B7"/>
    <w:rsid w:val="00AF1696"/>
    <w:rsid w:val="00AF18F6"/>
    <w:rsid w:val="00AF2741"/>
    <w:rsid w:val="00AF52F0"/>
    <w:rsid w:val="00AF6EED"/>
    <w:rsid w:val="00B024A5"/>
    <w:rsid w:val="00B038DB"/>
    <w:rsid w:val="00B0522E"/>
    <w:rsid w:val="00B05664"/>
    <w:rsid w:val="00B05C06"/>
    <w:rsid w:val="00B06126"/>
    <w:rsid w:val="00B06335"/>
    <w:rsid w:val="00B073F9"/>
    <w:rsid w:val="00B127BD"/>
    <w:rsid w:val="00B12D11"/>
    <w:rsid w:val="00B12F51"/>
    <w:rsid w:val="00B13485"/>
    <w:rsid w:val="00B15A60"/>
    <w:rsid w:val="00B204EB"/>
    <w:rsid w:val="00B20733"/>
    <w:rsid w:val="00B209EF"/>
    <w:rsid w:val="00B21593"/>
    <w:rsid w:val="00B2345C"/>
    <w:rsid w:val="00B24332"/>
    <w:rsid w:val="00B24F33"/>
    <w:rsid w:val="00B27FD4"/>
    <w:rsid w:val="00B33296"/>
    <w:rsid w:val="00B34ACE"/>
    <w:rsid w:val="00B3624F"/>
    <w:rsid w:val="00B36821"/>
    <w:rsid w:val="00B36F1A"/>
    <w:rsid w:val="00B37E95"/>
    <w:rsid w:val="00B40110"/>
    <w:rsid w:val="00B40C53"/>
    <w:rsid w:val="00B41293"/>
    <w:rsid w:val="00B42B56"/>
    <w:rsid w:val="00B43499"/>
    <w:rsid w:val="00B43F2B"/>
    <w:rsid w:val="00B449BB"/>
    <w:rsid w:val="00B44B2A"/>
    <w:rsid w:val="00B46B31"/>
    <w:rsid w:val="00B4757C"/>
    <w:rsid w:val="00B50EA6"/>
    <w:rsid w:val="00B518A0"/>
    <w:rsid w:val="00B51BCC"/>
    <w:rsid w:val="00B52B2A"/>
    <w:rsid w:val="00B54CD5"/>
    <w:rsid w:val="00B56B32"/>
    <w:rsid w:val="00B614CC"/>
    <w:rsid w:val="00B62AF4"/>
    <w:rsid w:val="00B63D3A"/>
    <w:rsid w:val="00B64B35"/>
    <w:rsid w:val="00B66C9C"/>
    <w:rsid w:val="00B67DAA"/>
    <w:rsid w:val="00B7067F"/>
    <w:rsid w:val="00B70BF6"/>
    <w:rsid w:val="00B719E7"/>
    <w:rsid w:val="00B71A70"/>
    <w:rsid w:val="00B73286"/>
    <w:rsid w:val="00B73330"/>
    <w:rsid w:val="00B73CD5"/>
    <w:rsid w:val="00B749EE"/>
    <w:rsid w:val="00B75563"/>
    <w:rsid w:val="00B7600D"/>
    <w:rsid w:val="00B76922"/>
    <w:rsid w:val="00B77E94"/>
    <w:rsid w:val="00B77FAC"/>
    <w:rsid w:val="00B8026A"/>
    <w:rsid w:val="00B80F86"/>
    <w:rsid w:val="00B8171D"/>
    <w:rsid w:val="00B82F67"/>
    <w:rsid w:val="00B84701"/>
    <w:rsid w:val="00B84D41"/>
    <w:rsid w:val="00B85A26"/>
    <w:rsid w:val="00B86257"/>
    <w:rsid w:val="00B86276"/>
    <w:rsid w:val="00B86A0F"/>
    <w:rsid w:val="00B87804"/>
    <w:rsid w:val="00B87D9D"/>
    <w:rsid w:val="00B93C25"/>
    <w:rsid w:val="00B96029"/>
    <w:rsid w:val="00B9603F"/>
    <w:rsid w:val="00B974DA"/>
    <w:rsid w:val="00BA007D"/>
    <w:rsid w:val="00BA0AE5"/>
    <w:rsid w:val="00BA1496"/>
    <w:rsid w:val="00BA1926"/>
    <w:rsid w:val="00BA1EA9"/>
    <w:rsid w:val="00BA2894"/>
    <w:rsid w:val="00BA296E"/>
    <w:rsid w:val="00BA3422"/>
    <w:rsid w:val="00BA3CDB"/>
    <w:rsid w:val="00BA4829"/>
    <w:rsid w:val="00BA6150"/>
    <w:rsid w:val="00BA651E"/>
    <w:rsid w:val="00BA73C0"/>
    <w:rsid w:val="00BA79B0"/>
    <w:rsid w:val="00BB0014"/>
    <w:rsid w:val="00BB1CD2"/>
    <w:rsid w:val="00BB28AF"/>
    <w:rsid w:val="00BB3438"/>
    <w:rsid w:val="00BB3A2E"/>
    <w:rsid w:val="00BB3EC8"/>
    <w:rsid w:val="00BB40B2"/>
    <w:rsid w:val="00BB4B51"/>
    <w:rsid w:val="00BB59A9"/>
    <w:rsid w:val="00BB6104"/>
    <w:rsid w:val="00BB6F76"/>
    <w:rsid w:val="00BB7296"/>
    <w:rsid w:val="00BB7330"/>
    <w:rsid w:val="00BC093D"/>
    <w:rsid w:val="00BC2374"/>
    <w:rsid w:val="00BC3CE9"/>
    <w:rsid w:val="00BC51CE"/>
    <w:rsid w:val="00BC6F3F"/>
    <w:rsid w:val="00BC7593"/>
    <w:rsid w:val="00BD0085"/>
    <w:rsid w:val="00BD04D5"/>
    <w:rsid w:val="00BD1C5E"/>
    <w:rsid w:val="00BD3034"/>
    <w:rsid w:val="00BD3351"/>
    <w:rsid w:val="00BD35C3"/>
    <w:rsid w:val="00BD5CDA"/>
    <w:rsid w:val="00BD5FCC"/>
    <w:rsid w:val="00BD6083"/>
    <w:rsid w:val="00BD7319"/>
    <w:rsid w:val="00BD7742"/>
    <w:rsid w:val="00BE0782"/>
    <w:rsid w:val="00BE2595"/>
    <w:rsid w:val="00BE3652"/>
    <w:rsid w:val="00BE3B26"/>
    <w:rsid w:val="00BE4309"/>
    <w:rsid w:val="00BE5CB8"/>
    <w:rsid w:val="00BE73EF"/>
    <w:rsid w:val="00BE750D"/>
    <w:rsid w:val="00BF134E"/>
    <w:rsid w:val="00BF2E75"/>
    <w:rsid w:val="00BF332D"/>
    <w:rsid w:val="00BF529F"/>
    <w:rsid w:val="00BF5BF5"/>
    <w:rsid w:val="00BF6300"/>
    <w:rsid w:val="00BF7D14"/>
    <w:rsid w:val="00C00475"/>
    <w:rsid w:val="00C02FD2"/>
    <w:rsid w:val="00C032B4"/>
    <w:rsid w:val="00C03D56"/>
    <w:rsid w:val="00C04223"/>
    <w:rsid w:val="00C04263"/>
    <w:rsid w:val="00C077B8"/>
    <w:rsid w:val="00C07858"/>
    <w:rsid w:val="00C11260"/>
    <w:rsid w:val="00C1183B"/>
    <w:rsid w:val="00C124BA"/>
    <w:rsid w:val="00C14394"/>
    <w:rsid w:val="00C15490"/>
    <w:rsid w:val="00C1549A"/>
    <w:rsid w:val="00C16296"/>
    <w:rsid w:val="00C1652C"/>
    <w:rsid w:val="00C16C62"/>
    <w:rsid w:val="00C20991"/>
    <w:rsid w:val="00C22490"/>
    <w:rsid w:val="00C2291F"/>
    <w:rsid w:val="00C251B1"/>
    <w:rsid w:val="00C25D30"/>
    <w:rsid w:val="00C2628C"/>
    <w:rsid w:val="00C26A52"/>
    <w:rsid w:val="00C27D33"/>
    <w:rsid w:val="00C30AB8"/>
    <w:rsid w:val="00C341B2"/>
    <w:rsid w:val="00C342DD"/>
    <w:rsid w:val="00C3448E"/>
    <w:rsid w:val="00C34680"/>
    <w:rsid w:val="00C34A32"/>
    <w:rsid w:val="00C35826"/>
    <w:rsid w:val="00C36A2B"/>
    <w:rsid w:val="00C370FB"/>
    <w:rsid w:val="00C42DC5"/>
    <w:rsid w:val="00C4426F"/>
    <w:rsid w:val="00C44363"/>
    <w:rsid w:val="00C449A7"/>
    <w:rsid w:val="00C46D58"/>
    <w:rsid w:val="00C471D6"/>
    <w:rsid w:val="00C55094"/>
    <w:rsid w:val="00C55762"/>
    <w:rsid w:val="00C563BD"/>
    <w:rsid w:val="00C57123"/>
    <w:rsid w:val="00C6015F"/>
    <w:rsid w:val="00C6293A"/>
    <w:rsid w:val="00C635CC"/>
    <w:rsid w:val="00C671D8"/>
    <w:rsid w:val="00C67250"/>
    <w:rsid w:val="00C679FB"/>
    <w:rsid w:val="00C67E23"/>
    <w:rsid w:val="00C67F6B"/>
    <w:rsid w:val="00C70633"/>
    <w:rsid w:val="00C71510"/>
    <w:rsid w:val="00C72C8A"/>
    <w:rsid w:val="00C72FC1"/>
    <w:rsid w:val="00C732EE"/>
    <w:rsid w:val="00C73B55"/>
    <w:rsid w:val="00C76AFE"/>
    <w:rsid w:val="00C77A94"/>
    <w:rsid w:val="00C77CE5"/>
    <w:rsid w:val="00C83B98"/>
    <w:rsid w:val="00C853DB"/>
    <w:rsid w:val="00C86FD9"/>
    <w:rsid w:val="00C909F3"/>
    <w:rsid w:val="00C91031"/>
    <w:rsid w:val="00C930BB"/>
    <w:rsid w:val="00C94EFE"/>
    <w:rsid w:val="00C9526E"/>
    <w:rsid w:val="00C95CC8"/>
    <w:rsid w:val="00C96184"/>
    <w:rsid w:val="00C97F73"/>
    <w:rsid w:val="00CA1BFA"/>
    <w:rsid w:val="00CA2274"/>
    <w:rsid w:val="00CA3639"/>
    <w:rsid w:val="00CA3FE5"/>
    <w:rsid w:val="00CA4094"/>
    <w:rsid w:val="00CA469C"/>
    <w:rsid w:val="00CA4CCF"/>
    <w:rsid w:val="00CA4E3B"/>
    <w:rsid w:val="00CA767E"/>
    <w:rsid w:val="00CB05DD"/>
    <w:rsid w:val="00CB2C2A"/>
    <w:rsid w:val="00CB2D09"/>
    <w:rsid w:val="00CB4824"/>
    <w:rsid w:val="00CB499E"/>
    <w:rsid w:val="00CB4A31"/>
    <w:rsid w:val="00CB4BC7"/>
    <w:rsid w:val="00CB4FFD"/>
    <w:rsid w:val="00CC0492"/>
    <w:rsid w:val="00CC1870"/>
    <w:rsid w:val="00CC1B2A"/>
    <w:rsid w:val="00CC265E"/>
    <w:rsid w:val="00CC3FE3"/>
    <w:rsid w:val="00CC59B0"/>
    <w:rsid w:val="00CC5A25"/>
    <w:rsid w:val="00CC6A1F"/>
    <w:rsid w:val="00CC7BC1"/>
    <w:rsid w:val="00CD0000"/>
    <w:rsid w:val="00CD0C38"/>
    <w:rsid w:val="00CD2D56"/>
    <w:rsid w:val="00CD49A6"/>
    <w:rsid w:val="00CD523C"/>
    <w:rsid w:val="00CD535B"/>
    <w:rsid w:val="00CD549C"/>
    <w:rsid w:val="00CD6557"/>
    <w:rsid w:val="00CD7B17"/>
    <w:rsid w:val="00CD7BDE"/>
    <w:rsid w:val="00CE0ABD"/>
    <w:rsid w:val="00CE1E11"/>
    <w:rsid w:val="00CE214F"/>
    <w:rsid w:val="00CE3669"/>
    <w:rsid w:val="00CE4481"/>
    <w:rsid w:val="00CE4C89"/>
    <w:rsid w:val="00CE5308"/>
    <w:rsid w:val="00CE5489"/>
    <w:rsid w:val="00CE6135"/>
    <w:rsid w:val="00CE673D"/>
    <w:rsid w:val="00CF0114"/>
    <w:rsid w:val="00CF1415"/>
    <w:rsid w:val="00CF37C2"/>
    <w:rsid w:val="00CF3F9D"/>
    <w:rsid w:val="00CF5D16"/>
    <w:rsid w:val="00CF5DB3"/>
    <w:rsid w:val="00CF68CE"/>
    <w:rsid w:val="00CF73CF"/>
    <w:rsid w:val="00D0010D"/>
    <w:rsid w:val="00D004E7"/>
    <w:rsid w:val="00D01A54"/>
    <w:rsid w:val="00D01A76"/>
    <w:rsid w:val="00D02AAA"/>
    <w:rsid w:val="00D047B2"/>
    <w:rsid w:val="00D05172"/>
    <w:rsid w:val="00D06ECC"/>
    <w:rsid w:val="00D07714"/>
    <w:rsid w:val="00D1062A"/>
    <w:rsid w:val="00D109C0"/>
    <w:rsid w:val="00D1151B"/>
    <w:rsid w:val="00D11EC4"/>
    <w:rsid w:val="00D151B7"/>
    <w:rsid w:val="00D15368"/>
    <w:rsid w:val="00D15540"/>
    <w:rsid w:val="00D16BBF"/>
    <w:rsid w:val="00D172B2"/>
    <w:rsid w:val="00D172E5"/>
    <w:rsid w:val="00D224F6"/>
    <w:rsid w:val="00D23692"/>
    <w:rsid w:val="00D2376D"/>
    <w:rsid w:val="00D25DA0"/>
    <w:rsid w:val="00D26A18"/>
    <w:rsid w:val="00D26BBE"/>
    <w:rsid w:val="00D27CA5"/>
    <w:rsid w:val="00D305EC"/>
    <w:rsid w:val="00D30B3B"/>
    <w:rsid w:val="00D31976"/>
    <w:rsid w:val="00D348F2"/>
    <w:rsid w:val="00D349CC"/>
    <w:rsid w:val="00D35E1B"/>
    <w:rsid w:val="00D360BE"/>
    <w:rsid w:val="00D36405"/>
    <w:rsid w:val="00D37FF1"/>
    <w:rsid w:val="00D40154"/>
    <w:rsid w:val="00D4020C"/>
    <w:rsid w:val="00D409D9"/>
    <w:rsid w:val="00D4137F"/>
    <w:rsid w:val="00D4145C"/>
    <w:rsid w:val="00D422B6"/>
    <w:rsid w:val="00D426A6"/>
    <w:rsid w:val="00D429FD"/>
    <w:rsid w:val="00D44524"/>
    <w:rsid w:val="00D44596"/>
    <w:rsid w:val="00D449C2"/>
    <w:rsid w:val="00D44F65"/>
    <w:rsid w:val="00D452D1"/>
    <w:rsid w:val="00D5018A"/>
    <w:rsid w:val="00D504A5"/>
    <w:rsid w:val="00D51019"/>
    <w:rsid w:val="00D520F3"/>
    <w:rsid w:val="00D525BB"/>
    <w:rsid w:val="00D531E1"/>
    <w:rsid w:val="00D54077"/>
    <w:rsid w:val="00D54D6C"/>
    <w:rsid w:val="00D54EE6"/>
    <w:rsid w:val="00D553A3"/>
    <w:rsid w:val="00D56064"/>
    <w:rsid w:val="00D56A15"/>
    <w:rsid w:val="00D57C3B"/>
    <w:rsid w:val="00D60CDD"/>
    <w:rsid w:val="00D614E1"/>
    <w:rsid w:val="00D61538"/>
    <w:rsid w:val="00D627BF"/>
    <w:rsid w:val="00D62A86"/>
    <w:rsid w:val="00D62FE0"/>
    <w:rsid w:val="00D63A45"/>
    <w:rsid w:val="00D63C66"/>
    <w:rsid w:val="00D63CF4"/>
    <w:rsid w:val="00D6509B"/>
    <w:rsid w:val="00D65D66"/>
    <w:rsid w:val="00D66B9E"/>
    <w:rsid w:val="00D67A21"/>
    <w:rsid w:val="00D707D2"/>
    <w:rsid w:val="00D70F7D"/>
    <w:rsid w:val="00D71B9B"/>
    <w:rsid w:val="00D71D58"/>
    <w:rsid w:val="00D74E43"/>
    <w:rsid w:val="00D7541A"/>
    <w:rsid w:val="00D75A67"/>
    <w:rsid w:val="00D75B63"/>
    <w:rsid w:val="00D76BB1"/>
    <w:rsid w:val="00D772D0"/>
    <w:rsid w:val="00D778FE"/>
    <w:rsid w:val="00D80918"/>
    <w:rsid w:val="00D80B25"/>
    <w:rsid w:val="00D80D2E"/>
    <w:rsid w:val="00D81650"/>
    <w:rsid w:val="00D82778"/>
    <w:rsid w:val="00D85727"/>
    <w:rsid w:val="00D85ED4"/>
    <w:rsid w:val="00D87156"/>
    <w:rsid w:val="00D87E02"/>
    <w:rsid w:val="00D90126"/>
    <w:rsid w:val="00D91615"/>
    <w:rsid w:val="00D92C4A"/>
    <w:rsid w:val="00D92C67"/>
    <w:rsid w:val="00D93613"/>
    <w:rsid w:val="00D939DF"/>
    <w:rsid w:val="00D93CF1"/>
    <w:rsid w:val="00D94257"/>
    <w:rsid w:val="00D94817"/>
    <w:rsid w:val="00D95025"/>
    <w:rsid w:val="00D95565"/>
    <w:rsid w:val="00D95F5B"/>
    <w:rsid w:val="00D965D0"/>
    <w:rsid w:val="00D96C91"/>
    <w:rsid w:val="00D977C6"/>
    <w:rsid w:val="00D978B4"/>
    <w:rsid w:val="00DA279D"/>
    <w:rsid w:val="00DA3AA3"/>
    <w:rsid w:val="00DA4039"/>
    <w:rsid w:val="00DA4AAD"/>
    <w:rsid w:val="00DA6D06"/>
    <w:rsid w:val="00DA71EE"/>
    <w:rsid w:val="00DB0C71"/>
    <w:rsid w:val="00DB164A"/>
    <w:rsid w:val="00DB19D6"/>
    <w:rsid w:val="00DB1B96"/>
    <w:rsid w:val="00DB221F"/>
    <w:rsid w:val="00DB2881"/>
    <w:rsid w:val="00DB2FC6"/>
    <w:rsid w:val="00DB3E56"/>
    <w:rsid w:val="00DB4CC8"/>
    <w:rsid w:val="00DB52BB"/>
    <w:rsid w:val="00DB6892"/>
    <w:rsid w:val="00DB7042"/>
    <w:rsid w:val="00DB74A6"/>
    <w:rsid w:val="00DC199A"/>
    <w:rsid w:val="00DC2711"/>
    <w:rsid w:val="00DC2A2C"/>
    <w:rsid w:val="00DC30E2"/>
    <w:rsid w:val="00DC516E"/>
    <w:rsid w:val="00DC5C14"/>
    <w:rsid w:val="00DC65E6"/>
    <w:rsid w:val="00DD0A7C"/>
    <w:rsid w:val="00DD115D"/>
    <w:rsid w:val="00DD185A"/>
    <w:rsid w:val="00DD1B62"/>
    <w:rsid w:val="00DD234B"/>
    <w:rsid w:val="00DD23EA"/>
    <w:rsid w:val="00DD2584"/>
    <w:rsid w:val="00DD3026"/>
    <w:rsid w:val="00DD3709"/>
    <w:rsid w:val="00DD3BB1"/>
    <w:rsid w:val="00DD493C"/>
    <w:rsid w:val="00DD65C2"/>
    <w:rsid w:val="00DD6B52"/>
    <w:rsid w:val="00DD7002"/>
    <w:rsid w:val="00DD71AA"/>
    <w:rsid w:val="00DE09BA"/>
    <w:rsid w:val="00DE0C17"/>
    <w:rsid w:val="00DE11AA"/>
    <w:rsid w:val="00DE15F8"/>
    <w:rsid w:val="00DE2424"/>
    <w:rsid w:val="00DE4862"/>
    <w:rsid w:val="00DE6395"/>
    <w:rsid w:val="00DE69F2"/>
    <w:rsid w:val="00DF09A5"/>
    <w:rsid w:val="00DF0E1A"/>
    <w:rsid w:val="00DF2E29"/>
    <w:rsid w:val="00DF41E6"/>
    <w:rsid w:val="00DF443D"/>
    <w:rsid w:val="00DF4CB1"/>
    <w:rsid w:val="00DF4E21"/>
    <w:rsid w:val="00DF5C7E"/>
    <w:rsid w:val="00DF6570"/>
    <w:rsid w:val="00DF65F5"/>
    <w:rsid w:val="00DF747A"/>
    <w:rsid w:val="00DF7509"/>
    <w:rsid w:val="00DF751D"/>
    <w:rsid w:val="00E00326"/>
    <w:rsid w:val="00E01DE7"/>
    <w:rsid w:val="00E04028"/>
    <w:rsid w:val="00E04BFA"/>
    <w:rsid w:val="00E057F4"/>
    <w:rsid w:val="00E06C80"/>
    <w:rsid w:val="00E07132"/>
    <w:rsid w:val="00E07A88"/>
    <w:rsid w:val="00E10A7C"/>
    <w:rsid w:val="00E11C54"/>
    <w:rsid w:val="00E126C7"/>
    <w:rsid w:val="00E13877"/>
    <w:rsid w:val="00E159F6"/>
    <w:rsid w:val="00E15F02"/>
    <w:rsid w:val="00E171C4"/>
    <w:rsid w:val="00E17BB0"/>
    <w:rsid w:val="00E17C36"/>
    <w:rsid w:val="00E205F1"/>
    <w:rsid w:val="00E20711"/>
    <w:rsid w:val="00E20AEB"/>
    <w:rsid w:val="00E22E7A"/>
    <w:rsid w:val="00E2527E"/>
    <w:rsid w:val="00E25A92"/>
    <w:rsid w:val="00E26046"/>
    <w:rsid w:val="00E27293"/>
    <w:rsid w:val="00E30C35"/>
    <w:rsid w:val="00E31118"/>
    <w:rsid w:val="00E32874"/>
    <w:rsid w:val="00E35FA0"/>
    <w:rsid w:val="00E36FD6"/>
    <w:rsid w:val="00E37FD2"/>
    <w:rsid w:val="00E40143"/>
    <w:rsid w:val="00E40FDE"/>
    <w:rsid w:val="00E41A81"/>
    <w:rsid w:val="00E425B6"/>
    <w:rsid w:val="00E46756"/>
    <w:rsid w:val="00E470A2"/>
    <w:rsid w:val="00E47729"/>
    <w:rsid w:val="00E50A6F"/>
    <w:rsid w:val="00E544E0"/>
    <w:rsid w:val="00E550CC"/>
    <w:rsid w:val="00E55CB4"/>
    <w:rsid w:val="00E55FE7"/>
    <w:rsid w:val="00E5625A"/>
    <w:rsid w:val="00E56B07"/>
    <w:rsid w:val="00E56E9C"/>
    <w:rsid w:val="00E5700F"/>
    <w:rsid w:val="00E6070C"/>
    <w:rsid w:val="00E61CEA"/>
    <w:rsid w:val="00E635B7"/>
    <w:rsid w:val="00E63EFB"/>
    <w:rsid w:val="00E63F62"/>
    <w:rsid w:val="00E64C0A"/>
    <w:rsid w:val="00E64C9E"/>
    <w:rsid w:val="00E64CBE"/>
    <w:rsid w:val="00E64CFB"/>
    <w:rsid w:val="00E64F39"/>
    <w:rsid w:val="00E65C0F"/>
    <w:rsid w:val="00E67388"/>
    <w:rsid w:val="00E7069A"/>
    <w:rsid w:val="00E70C2D"/>
    <w:rsid w:val="00E70CF9"/>
    <w:rsid w:val="00E73984"/>
    <w:rsid w:val="00E758BF"/>
    <w:rsid w:val="00E759A7"/>
    <w:rsid w:val="00E7611E"/>
    <w:rsid w:val="00E77909"/>
    <w:rsid w:val="00E8133F"/>
    <w:rsid w:val="00E8287B"/>
    <w:rsid w:val="00E845F8"/>
    <w:rsid w:val="00E85BB7"/>
    <w:rsid w:val="00E860E6"/>
    <w:rsid w:val="00E86B3F"/>
    <w:rsid w:val="00E90532"/>
    <w:rsid w:val="00E9186E"/>
    <w:rsid w:val="00E923EA"/>
    <w:rsid w:val="00E9513D"/>
    <w:rsid w:val="00E9516B"/>
    <w:rsid w:val="00E9674B"/>
    <w:rsid w:val="00E96ACB"/>
    <w:rsid w:val="00EA1143"/>
    <w:rsid w:val="00EA19B4"/>
    <w:rsid w:val="00EA23CF"/>
    <w:rsid w:val="00EA340B"/>
    <w:rsid w:val="00EA47AE"/>
    <w:rsid w:val="00EA54E6"/>
    <w:rsid w:val="00EA58E5"/>
    <w:rsid w:val="00EA68A7"/>
    <w:rsid w:val="00EA7F63"/>
    <w:rsid w:val="00EB0505"/>
    <w:rsid w:val="00EB1B81"/>
    <w:rsid w:val="00EB366F"/>
    <w:rsid w:val="00EB50B0"/>
    <w:rsid w:val="00EB79BE"/>
    <w:rsid w:val="00EC04A7"/>
    <w:rsid w:val="00EC0EDA"/>
    <w:rsid w:val="00EC15AD"/>
    <w:rsid w:val="00EC27CA"/>
    <w:rsid w:val="00EC31D2"/>
    <w:rsid w:val="00EC4AB0"/>
    <w:rsid w:val="00EC5577"/>
    <w:rsid w:val="00EC5CCE"/>
    <w:rsid w:val="00EC5CD6"/>
    <w:rsid w:val="00EC5CDD"/>
    <w:rsid w:val="00EC6220"/>
    <w:rsid w:val="00EC74DB"/>
    <w:rsid w:val="00EC79EB"/>
    <w:rsid w:val="00ED0637"/>
    <w:rsid w:val="00ED1B60"/>
    <w:rsid w:val="00ED273D"/>
    <w:rsid w:val="00ED285A"/>
    <w:rsid w:val="00ED2CAB"/>
    <w:rsid w:val="00ED2DD3"/>
    <w:rsid w:val="00ED3E35"/>
    <w:rsid w:val="00ED4ADA"/>
    <w:rsid w:val="00ED4F8E"/>
    <w:rsid w:val="00ED56F0"/>
    <w:rsid w:val="00EE0537"/>
    <w:rsid w:val="00EE0686"/>
    <w:rsid w:val="00EE18E1"/>
    <w:rsid w:val="00EE274B"/>
    <w:rsid w:val="00EE3400"/>
    <w:rsid w:val="00EE3959"/>
    <w:rsid w:val="00EE39B0"/>
    <w:rsid w:val="00EE4888"/>
    <w:rsid w:val="00EE6622"/>
    <w:rsid w:val="00EF01B7"/>
    <w:rsid w:val="00EF0E87"/>
    <w:rsid w:val="00EF4EA5"/>
    <w:rsid w:val="00EF6933"/>
    <w:rsid w:val="00EF76BD"/>
    <w:rsid w:val="00EF7C05"/>
    <w:rsid w:val="00F01BEF"/>
    <w:rsid w:val="00F02747"/>
    <w:rsid w:val="00F03219"/>
    <w:rsid w:val="00F03B45"/>
    <w:rsid w:val="00F060A5"/>
    <w:rsid w:val="00F060B4"/>
    <w:rsid w:val="00F06295"/>
    <w:rsid w:val="00F07DC2"/>
    <w:rsid w:val="00F13FA1"/>
    <w:rsid w:val="00F152F3"/>
    <w:rsid w:val="00F15356"/>
    <w:rsid w:val="00F17C6E"/>
    <w:rsid w:val="00F21D76"/>
    <w:rsid w:val="00F21E27"/>
    <w:rsid w:val="00F234B0"/>
    <w:rsid w:val="00F2461F"/>
    <w:rsid w:val="00F24A97"/>
    <w:rsid w:val="00F26A2C"/>
    <w:rsid w:val="00F300B5"/>
    <w:rsid w:val="00F30BA9"/>
    <w:rsid w:val="00F319A1"/>
    <w:rsid w:val="00F32012"/>
    <w:rsid w:val="00F32108"/>
    <w:rsid w:val="00F333C0"/>
    <w:rsid w:val="00F334C6"/>
    <w:rsid w:val="00F33AC3"/>
    <w:rsid w:val="00F33D2C"/>
    <w:rsid w:val="00F35BC1"/>
    <w:rsid w:val="00F36740"/>
    <w:rsid w:val="00F41C77"/>
    <w:rsid w:val="00F426A8"/>
    <w:rsid w:val="00F438F4"/>
    <w:rsid w:val="00F43F27"/>
    <w:rsid w:val="00F43F50"/>
    <w:rsid w:val="00F441F0"/>
    <w:rsid w:val="00F44C50"/>
    <w:rsid w:val="00F4525C"/>
    <w:rsid w:val="00F45D0F"/>
    <w:rsid w:val="00F5096A"/>
    <w:rsid w:val="00F50C4F"/>
    <w:rsid w:val="00F51365"/>
    <w:rsid w:val="00F51D95"/>
    <w:rsid w:val="00F530BE"/>
    <w:rsid w:val="00F5433F"/>
    <w:rsid w:val="00F54FA8"/>
    <w:rsid w:val="00F55BE4"/>
    <w:rsid w:val="00F55DE9"/>
    <w:rsid w:val="00F56329"/>
    <w:rsid w:val="00F57199"/>
    <w:rsid w:val="00F57E9C"/>
    <w:rsid w:val="00F604AA"/>
    <w:rsid w:val="00F61F0C"/>
    <w:rsid w:val="00F62168"/>
    <w:rsid w:val="00F6269D"/>
    <w:rsid w:val="00F6301C"/>
    <w:rsid w:val="00F63068"/>
    <w:rsid w:val="00F63EB5"/>
    <w:rsid w:val="00F65091"/>
    <w:rsid w:val="00F66FB1"/>
    <w:rsid w:val="00F67247"/>
    <w:rsid w:val="00F67268"/>
    <w:rsid w:val="00F67772"/>
    <w:rsid w:val="00F67CBC"/>
    <w:rsid w:val="00F67CD3"/>
    <w:rsid w:val="00F67E84"/>
    <w:rsid w:val="00F724BC"/>
    <w:rsid w:val="00F72507"/>
    <w:rsid w:val="00F72B5E"/>
    <w:rsid w:val="00F72BD1"/>
    <w:rsid w:val="00F743BF"/>
    <w:rsid w:val="00F74CEE"/>
    <w:rsid w:val="00F74EA7"/>
    <w:rsid w:val="00F753C3"/>
    <w:rsid w:val="00F75B36"/>
    <w:rsid w:val="00F765A9"/>
    <w:rsid w:val="00F80150"/>
    <w:rsid w:val="00F82044"/>
    <w:rsid w:val="00F84EBD"/>
    <w:rsid w:val="00F85418"/>
    <w:rsid w:val="00F869A0"/>
    <w:rsid w:val="00F87700"/>
    <w:rsid w:val="00F877F0"/>
    <w:rsid w:val="00F87C54"/>
    <w:rsid w:val="00F917F4"/>
    <w:rsid w:val="00F927CB"/>
    <w:rsid w:val="00F96027"/>
    <w:rsid w:val="00FA0173"/>
    <w:rsid w:val="00FA0927"/>
    <w:rsid w:val="00FA1075"/>
    <w:rsid w:val="00FA119C"/>
    <w:rsid w:val="00FA369E"/>
    <w:rsid w:val="00FA3D82"/>
    <w:rsid w:val="00FA5120"/>
    <w:rsid w:val="00FA67FA"/>
    <w:rsid w:val="00FA6F93"/>
    <w:rsid w:val="00FB0FEF"/>
    <w:rsid w:val="00FB1F90"/>
    <w:rsid w:val="00FB2727"/>
    <w:rsid w:val="00FB3AE3"/>
    <w:rsid w:val="00FB538B"/>
    <w:rsid w:val="00FB73BC"/>
    <w:rsid w:val="00FB7B65"/>
    <w:rsid w:val="00FB7E62"/>
    <w:rsid w:val="00FC0234"/>
    <w:rsid w:val="00FC0ADE"/>
    <w:rsid w:val="00FC1618"/>
    <w:rsid w:val="00FC42C3"/>
    <w:rsid w:val="00FC5E03"/>
    <w:rsid w:val="00FC6F9C"/>
    <w:rsid w:val="00FD0D15"/>
    <w:rsid w:val="00FD0FF9"/>
    <w:rsid w:val="00FD2839"/>
    <w:rsid w:val="00FD4074"/>
    <w:rsid w:val="00FD4353"/>
    <w:rsid w:val="00FD4D00"/>
    <w:rsid w:val="00FD4FBD"/>
    <w:rsid w:val="00FD5C0E"/>
    <w:rsid w:val="00FE1486"/>
    <w:rsid w:val="00FE1E8B"/>
    <w:rsid w:val="00FE1ECA"/>
    <w:rsid w:val="00FE3761"/>
    <w:rsid w:val="00FE3835"/>
    <w:rsid w:val="00FE4217"/>
    <w:rsid w:val="00FE5BF9"/>
    <w:rsid w:val="00FE7EE7"/>
    <w:rsid w:val="00FF0EC6"/>
    <w:rsid w:val="00FF1C7E"/>
    <w:rsid w:val="00FF32F8"/>
    <w:rsid w:val="00FF35A0"/>
    <w:rsid w:val="00FF3BE6"/>
    <w:rsid w:val="00FF6E80"/>
    <w:rsid w:val="0101066F"/>
    <w:rsid w:val="011B4BAE"/>
    <w:rsid w:val="0124D816"/>
    <w:rsid w:val="01659FE4"/>
    <w:rsid w:val="017D296A"/>
    <w:rsid w:val="018E5759"/>
    <w:rsid w:val="019A070B"/>
    <w:rsid w:val="01BA24B3"/>
    <w:rsid w:val="01C6781E"/>
    <w:rsid w:val="01C906F7"/>
    <w:rsid w:val="01E49098"/>
    <w:rsid w:val="0219CB0A"/>
    <w:rsid w:val="021CB685"/>
    <w:rsid w:val="022425E1"/>
    <w:rsid w:val="023CC792"/>
    <w:rsid w:val="024551F9"/>
    <w:rsid w:val="024B057C"/>
    <w:rsid w:val="024EF84A"/>
    <w:rsid w:val="0264D80B"/>
    <w:rsid w:val="02663F43"/>
    <w:rsid w:val="02684A39"/>
    <w:rsid w:val="0270DC49"/>
    <w:rsid w:val="02A49BED"/>
    <w:rsid w:val="02A6203A"/>
    <w:rsid w:val="02B249CE"/>
    <w:rsid w:val="02BBF27C"/>
    <w:rsid w:val="02BFF438"/>
    <w:rsid w:val="02FF7DD2"/>
    <w:rsid w:val="0301B07F"/>
    <w:rsid w:val="030A6C34"/>
    <w:rsid w:val="030F91CC"/>
    <w:rsid w:val="03351E38"/>
    <w:rsid w:val="033D6BA7"/>
    <w:rsid w:val="033FE99B"/>
    <w:rsid w:val="0351BEFA"/>
    <w:rsid w:val="0359113F"/>
    <w:rsid w:val="037B7295"/>
    <w:rsid w:val="039B966E"/>
    <w:rsid w:val="03AC3103"/>
    <w:rsid w:val="03B45836"/>
    <w:rsid w:val="03D6A02E"/>
    <w:rsid w:val="03D7FFD7"/>
    <w:rsid w:val="03F2FB71"/>
    <w:rsid w:val="041E7BAC"/>
    <w:rsid w:val="0425AA98"/>
    <w:rsid w:val="044365D4"/>
    <w:rsid w:val="0446E580"/>
    <w:rsid w:val="0451BAA4"/>
    <w:rsid w:val="0466DACE"/>
    <w:rsid w:val="04729089"/>
    <w:rsid w:val="04868B78"/>
    <w:rsid w:val="048EDB17"/>
    <w:rsid w:val="04BA5E1C"/>
    <w:rsid w:val="04C06A43"/>
    <w:rsid w:val="04C1D1F7"/>
    <w:rsid w:val="04CC7833"/>
    <w:rsid w:val="04DA76B0"/>
    <w:rsid w:val="04F2E286"/>
    <w:rsid w:val="04FD7647"/>
    <w:rsid w:val="050C6AF5"/>
    <w:rsid w:val="0544C376"/>
    <w:rsid w:val="056534F8"/>
    <w:rsid w:val="0565900E"/>
    <w:rsid w:val="05660F3B"/>
    <w:rsid w:val="057D03CE"/>
    <w:rsid w:val="057F525B"/>
    <w:rsid w:val="058697E1"/>
    <w:rsid w:val="0587F949"/>
    <w:rsid w:val="05AD5648"/>
    <w:rsid w:val="05B9A5BF"/>
    <w:rsid w:val="05C6F61A"/>
    <w:rsid w:val="05FA1715"/>
    <w:rsid w:val="05FDDF64"/>
    <w:rsid w:val="0612453A"/>
    <w:rsid w:val="061AD220"/>
    <w:rsid w:val="063BF046"/>
    <w:rsid w:val="063F57CA"/>
    <w:rsid w:val="064211D1"/>
    <w:rsid w:val="06610E27"/>
    <w:rsid w:val="0662F219"/>
    <w:rsid w:val="06A2D32E"/>
    <w:rsid w:val="06B26974"/>
    <w:rsid w:val="06C93CFA"/>
    <w:rsid w:val="06E73FBE"/>
    <w:rsid w:val="06FC0EEE"/>
    <w:rsid w:val="07265228"/>
    <w:rsid w:val="07282D07"/>
    <w:rsid w:val="072DCBAC"/>
    <w:rsid w:val="074F28F6"/>
    <w:rsid w:val="076A1BDA"/>
    <w:rsid w:val="07707F56"/>
    <w:rsid w:val="07B88E0A"/>
    <w:rsid w:val="07F3DAF7"/>
    <w:rsid w:val="0838C9F3"/>
    <w:rsid w:val="0871CE07"/>
    <w:rsid w:val="08A1A5FB"/>
    <w:rsid w:val="08BA38EB"/>
    <w:rsid w:val="0915F84D"/>
    <w:rsid w:val="09183B05"/>
    <w:rsid w:val="092F2CAB"/>
    <w:rsid w:val="094CA0D2"/>
    <w:rsid w:val="095D1363"/>
    <w:rsid w:val="098375D2"/>
    <w:rsid w:val="0983F75A"/>
    <w:rsid w:val="09A78FF5"/>
    <w:rsid w:val="09B4549E"/>
    <w:rsid w:val="0A6A3753"/>
    <w:rsid w:val="0A711E51"/>
    <w:rsid w:val="0A79E300"/>
    <w:rsid w:val="0A7AEE59"/>
    <w:rsid w:val="0A7D7CF9"/>
    <w:rsid w:val="0A9E00A5"/>
    <w:rsid w:val="0A9F0B4C"/>
    <w:rsid w:val="0AB84DBD"/>
    <w:rsid w:val="0ABCD398"/>
    <w:rsid w:val="0ABE930D"/>
    <w:rsid w:val="0AE8672D"/>
    <w:rsid w:val="0B0F45AF"/>
    <w:rsid w:val="0B0FE2C2"/>
    <w:rsid w:val="0B15FF5D"/>
    <w:rsid w:val="0B1EE163"/>
    <w:rsid w:val="0B31C75B"/>
    <w:rsid w:val="0B82A6C7"/>
    <w:rsid w:val="0BA889DC"/>
    <w:rsid w:val="0BE304F0"/>
    <w:rsid w:val="0C034F14"/>
    <w:rsid w:val="0C1B1114"/>
    <w:rsid w:val="0C23F241"/>
    <w:rsid w:val="0C5DC742"/>
    <w:rsid w:val="0C630477"/>
    <w:rsid w:val="0C85BA64"/>
    <w:rsid w:val="0C900F9E"/>
    <w:rsid w:val="0C94A7F1"/>
    <w:rsid w:val="0CA2AECB"/>
    <w:rsid w:val="0CADA9EB"/>
    <w:rsid w:val="0D213A1C"/>
    <w:rsid w:val="0D47E46C"/>
    <w:rsid w:val="0D8D1E26"/>
    <w:rsid w:val="0DBB3ACD"/>
    <w:rsid w:val="0DBF3B24"/>
    <w:rsid w:val="0DC22E7B"/>
    <w:rsid w:val="0E256A7C"/>
    <w:rsid w:val="0E3D89B1"/>
    <w:rsid w:val="0E54ED92"/>
    <w:rsid w:val="0E5B7FC5"/>
    <w:rsid w:val="0F175202"/>
    <w:rsid w:val="0F2288D3"/>
    <w:rsid w:val="0F263358"/>
    <w:rsid w:val="0F7B63AE"/>
    <w:rsid w:val="0FA45B9A"/>
    <w:rsid w:val="0FC4B420"/>
    <w:rsid w:val="0FF93278"/>
    <w:rsid w:val="101177C3"/>
    <w:rsid w:val="10140A31"/>
    <w:rsid w:val="10297DBF"/>
    <w:rsid w:val="1084F2A5"/>
    <w:rsid w:val="108B1079"/>
    <w:rsid w:val="10A41C00"/>
    <w:rsid w:val="10AC25EC"/>
    <w:rsid w:val="10AFE9DB"/>
    <w:rsid w:val="10EE3B29"/>
    <w:rsid w:val="111D30D1"/>
    <w:rsid w:val="1133087B"/>
    <w:rsid w:val="1155F7BE"/>
    <w:rsid w:val="115E09A7"/>
    <w:rsid w:val="118A325D"/>
    <w:rsid w:val="11AC2402"/>
    <w:rsid w:val="11D352C7"/>
    <w:rsid w:val="11E1B7EF"/>
    <w:rsid w:val="11EDC6B4"/>
    <w:rsid w:val="11F9A103"/>
    <w:rsid w:val="121C6A30"/>
    <w:rsid w:val="12238297"/>
    <w:rsid w:val="122DB9B1"/>
    <w:rsid w:val="1232D20E"/>
    <w:rsid w:val="123F6F7D"/>
    <w:rsid w:val="12529947"/>
    <w:rsid w:val="125AFFB5"/>
    <w:rsid w:val="1260B7E0"/>
    <w:rsid w:val="12622DFE"/>
    <w:rsid w:val="127A98E1"/>
    <w:rsid w:val="128420E9"/>
    <w:rsid w:val="128A1BE5"/>
    <w:rsid w:val="12949D8A"/>
    <w:rsid w:val="129A36CB"/>
    <w:rsid w:val="12AC9DF9"/>
    <w:rsid w:val="12AFB85A"/>
    <w:rsid w:val="12B3F443"/>
    <w:rsid w:val="12D0D527"/>
    <w:rsid w:val="12EF5D9C"/>
    <w:rsid w:val="130ADE3D"/>
    <w:rsid w:val="1316BC35"/>
    <w:rsid w:val="136D176F"/>
    <w:rsid w:val="136E8DB2"/>
    <w:rsid w:val="137EFE57"/>
    <w:rsid w:val="13C384B0"/>
    <w:rsid w:val="13C9E033"/>
    <w:rsid w:val="13D4D2CA"/>
    <w:rsid w:val="1411A786"/>
    <w:rsid w:val="1437876D"/>
    <w:rsid w:val="144D7EED"/>
    <w:rsid w:val="144F1E0B"/>
    <w:rsid w:val="1464F2BA"/>
    <w:rsid w:val="14C2DB86"/>
    <w:rsid w:val="14EAB845"/>
    <w:rsid w:val="15084994"/>
    <w:rsid w:val="152CBC74"/>
    <w:rsid w:val="1535AE5C"/>
    <w:rsid w:val="15784595"/>
    <w:rsid w:val="158E02D5"/>
    <w:rsid w:val="1590C8D3"/>
    <w:rsid w:val="15BD84FB"/>
    <w:rsid w:val="15C9CF4D"/>
    <w:rsid w:val="15E53130"/>
    <w:rsid w:val="16044793"/>
    <w:rsid w:val="1618B9F1"/>
    <w:rsid w:val="161BE9F8"/>
    <w:rsid w:val="162EDADD"/>
    <w:rsid w:val="163D28D2"/>
    <w:rsid w:val="16492EDE"/>
    <w:rsid w:val="165B8F5C"/>
    <w:rsid w:val="16735086"/>
    <w:rsid w:val="16758B79"/>
    <w:rsid w:val="16A24347"/>
    <w:rsid w:val="16BDBB28"/>
    <w:rsid w:val="16C80D99"/>
    <w:rsid w:val="16D8419E"/>
    <w:rsid w:val="16D9DACE"/>
    <w:rsid w:val="16E16D29"/>
    <w:rsid w:val="16F18EA0"/>
    <w:rsid w:val="16FEE8D1"/>
    <w:rsid w:val="17053164"/>
    <w:rsid w:val="1706F847"/>
    <w:rsid w:val="1723D03B"/>
    <w:rsid w:val="173584DD"/>
    <w:rsid w:val="1735EE19"/>
    <w:rsid w:val="17385E55"/>
    <w:rsid w:val="176B7A90"/>
    <w:rsid w:val="176D0820"/>
    <w:rsid w:val="17AB41A5"/>
    <w:rsid w:val="17BC6BE9"/>
    <w:rsid w:val="17EC3CF6"/>
    <w:rsid w:val="18042C9D"/>
    <w:rsid w:val="1809C8E8"/>
    <w:rsid w:val="1818B542"/>
    <w:rsid w:val="18196560"/>
    <w:rsid w:val="183A7186"/>
    <w:rsid w:val="183D5188"/>
    <w:rsid w:val="183D952F"/>
    <w:rsid w:val="184F959A"/>
    <w:rsid w:val="18C6D80D"/>
    <w:rsid w:val="18E31AAF"/>
    <w:rsid w:val="19040EDD"/>
    <w:rsid w:val="192A87AE"/>
    <w:rsid w:val="19438AA3"/>
    <w:rsid w:val="1945E3CC"/>
    <w:rsid w:val="194A80B6"/>
    <w:rsid w:val="19517647"/>
    <w:rsid w:val="1955F84C"/>
    <w:rsid w:val="19649EF0"/>
    <w:rsid w:val="1965C557"/>
    <w:rsid w:val="196F76A2"/>
    <w:rsid w:val="196FACAE"/>
    <w:rsid w:val="19969F64"/>
    <w:rsid w:val="19EF9203"/>
    <w:rsid w:val="1A0790CC"/>
    <w:rsid w:val="1A1F403C"/>
    <w:rsid w:val="1A4A2118"/>
    <w:rsid w:val="1A5C73FC"/>
    <w:rsid w:val="1A9FE70F"/>
    <w:rsid w:val="1AA4908B"/>
    <w:rsid w:val="1AA89ED4"/>
    <w:rsid w:val="1B1219A8"/>
    <w:rsid w:val="1B65F636"/>
    <w:rsid w:val="1B8841D1"/>
    <w:rsid w:val="1B88667C"/>
    <w:rsid w:val="1BA74BBB"/>
    <w:rsid w:val="1BC283F6"/>
    <w:rsid w:val="1BF1EAEF"/>
    <w:rsid w:val="1C0B50A6"/>
    <w:rsid w:val="1C1D395E"/>
    <w:rsid w:val="1C51912D"/>
    <w:rsid w:val="1C51F725"/>
    <w:rsid w:val="1CA9223A"/>
    <w:rsid w:val="1CB510E3"/>
    <w:rsid w:val="1CC15668"/>
    <w:rsid w:val="1CD3EBD0"/>
    <w:rsid w:val="1D15B8F9"/>
    <w:rsid w:val="1D1BB945"/>
    <w:rsid w:val="1D699795"/>
    <w:rsid w:val="1DB4DB3A"/>
    <w:rsid w:val="1DE082DB"/>
    <w:rsid w:val="1DEB17D1"/>
    <w:rsid w:val="1E148415"/>
    <w:rsid w:val="1E17F0BE"/>
    <w:rsid w:val="1E1DEC9F"/>
    <w:rsid w:val="1E21B0DE"/>
    <w:rsid w:val="1E40D93D"/>
    <w:rsid w:val="1E7A3D2D"/>
    <w:rsid w:val="1EF3E455"/>
    <w:rsid w:val="1F207656"/>
    <w:rsid w:val="1F281699"/>
    <w:rsid w:val="1F3085D9"/>
    <w:rsid w:val="1F3C9889"/>
    <w:rsid w:val="1F57F94D"/>
    <w:rsid w:val="1FA485EE"/>
    <w:rsid w:val="1FBA10F2"/>
    <w:rsid w:val="1FC9F9F1"/>
    <w:rsid w:val="1FDFE4E5"/>
    <w:rsid w:val="1FF3E92E"/>
    <w:rsid w:val="20096E38"/>
    <w:rsid w:val="20101F73"/>
    <w:rsid w:val="2032E80B"/>
    <w:rsid w:val="205A0DB6"/>
    <w:rsid w:val="20603E35"/>
    <w:rsid w:val="209CEEC2"/>
    <w:rsid w:val="20A1AE4D"/>
    <w:rsid w:val="20BC29D9"/>
    <w:rsid w:val="20D4E599"/>
    <w:rsid w:val="21049360"/>
    <w:rsid w:val="21080E22"/>
    <w:rsid w:val="210D0335"/>
    <w:rsid w:val="21109A6D"/>
    <w:rsid w:val="212ACEC8"/>
    <w:rsid w:val="2147AC8F"/>
    <w:rsid w:val="2167E5FD"/>
    <w:rsid w:val="21757ED4"/>
    <w:rsid w:val="2178B88F"/>
    <w:rsid w:val="217AE650"/>
    <w:rsid w:val="2196391F"/>
    <w:rsid w:val="21983375"/>
    <w:rsid w:val="219E3788"/>
    <w:rsid w:val="21AC57EE"/>
    <w:rsid w:val="21B74605"/>
    <w:rsid w:val="21E58256"/>
    <w:rsid w:val="224794DA"/>
    <w:rsid w:val="2253D843"/>
    <w:rsid w:val="2263B3F4"/>
    <w:rsid w:val="227F04B2"/>
    <w:rsid w:val="22846645"/>
    <w:rsid w:val="2297183B"/>
    <w:rsid w:val="22A95678"/>
    <w:rsid w:val="22D69B9C"/>
    <w:rsid w:val="22F069A4"/>
    <w:rsid w:val="22F2DA77"/>
    <w:rsid w:val="22FE21AC"/>
    <w:rsid w:val="22FE3B53"/>
    <w:rsid w:val="22FFF37B"/>
    <w:rsid w:val="2346EAD9"/>
    <w:rsid w:val="23546388"/>
    <w:rsid w:val="23598124"/>
    <w:rsid w:val="2377BA3D"/>
    <w:rsid w:val="2384FB2A"/>
    <w:rsid w:val="2385EA09"/>
    <w:rsid w:val="2390F6F7"/>
    <w:rsid w:val="23BE1031"/>
    <w:rsid w:val="23CAAEB1"/>
    <w:rsid w:val="23D51EC5"/>
    <w:rsid w:val="23DEEF2D"/>
    <w:rsid w:val="240C4B4C"/>
    <w:rsid w:val="2420FC76"/>
    <w:rsid w:val="24319B20"/>
    <w:rsid w:val="24336158"/>
    <w:rsid w:val="243F0F24"/>
    <w:rsid w:val="24424AEC"/>
    <w:rsid w:val="244270DE"/>
    <w:rsid w:val="2458FFC9"/>
    <w:rsid w:val="24684F96"/>
    <w:rsid w:val="246AD262"/>
    <w:rsid w:val="246FF4B8"/>
    <w:rsid w:val="250759EF"/>
    <w:rsid w:val="251A1EDE"/>
    <w:rsid w:val="25227A4D"/>
    <w:rsid w:val="2526ADEF"/>
    <w:rsid w:val="252B1CD9"/>
    <w:rsid w:val="25490287"/>
    <w:rsid w:val="255C4BA4"/>
    <w:rsid w:val="258B8FB1"/>
    <w:rsid w:val="25980BB2"/>
    <w:rsid w:val="25A45053"/>
    <w:rsid w:val="25AF4801"/>
    <w:rsid w:val="25C851F5"/>
    <w:rsid w:val="26218E29"/>
    <w:rsid w:val="263A7331"/>
    <w:rsid w:val="2641AD66"/>
    <w:rsid w:val="26679AE1"/>
    <w:rsid w:val="267157CE"/>
    <w:rsid w:val="267CFAAE"/>
    <w:rsid w:val="269E278D"/>
    <w:rsid w:val="26BA83EB"/>
    <w:rsid w:val="26D05CB5"/>
    <w:rsid w:val="275ABE8A"/>
    <w:rsid w:val="27688CA7"/>
    <w:rsid w:val="2774E6E5"/>
    <w:rsid w:val="278380C0"/>
    <w:rsid w:val="27859387"/>
    <w:rsid w:val="2795E775"/>
    <w:rsid w:val="27B6C21B"/>
    <w:rsid w:val="27BE44E1"/>
    <w:rsid w:val="27D591D2"/>
    <w:rsid w:val="27D9ABB0"/>
    <w:rsid w:val="284E5811"/>
    <w:rsid w:val="285FEF68"/>
    <w:rsid w:val="288736C5"/>
    <w:rsid w:val="289B125F"/>
    <w:rsid w:val="28B6F2A5"/>
    <w:rsid w:val="28D4825E"/>
    <w:rsid w:val="28E1F946"/>
    <w:rsid w:val="28F1E80F"/>
    <w:rsid w:val="292E2852"/>
    <w:rsid w:val="2955E53E"/>
    <w:rsid w:val="295870E2"/>
    <w:rsid w:val="2990EE9E"/>
    <w:rsid w:val="29943425"/>
    <w:rsid w:val="29B8DBFB"/>
    <w:rsid w:val="29BBA2DC"/>
    <w:rsid w:val="29C686AA"/>
    <w:rsid w:val="29D60AC4"/>
    <w:rsid w:val="29E532EA"/>
    <w:rsid w:val="29E6503F"/>
    <w:rsid w:val="2A425223"/>
    <w:rsid w:val="2A4929A6"/>
    <w:rsid w:val="2A7CF064"/>
    <w:rsid w:val="2AB34B60"/>
    <w:rsid w:val="2ACEF4A8"/>
    <w:rsid w:val="2AD7FBF8"/>
    <w:rsid w:val="2B054D2E"/>
    <w:rsid w:val="2B0649E7"/>
    <w:rsid w:val="2B0685A9"/>
    <w:rsid w:val="2B08809E"/>
    <w:rsid w:val="2B0A865C"/>
    <w:rsid w:val="2B1E388D"/>
    <w:rsid w:val="2B2A400C"/>
    <w:rsid w:val="2B5EB8A9"/>
    <w:rsid w:val="2B7694A6"/>
    <w:rsid w:val="2B87E955"/>
    <w:rsid w:val="2B8CC406"/>
    <w:rsid w:val="2BA1263E"/>
    <w:rsid w:val="2BD1A5E1"/>
    <w:rsid w:val="2C04A373"/>
    <w:rsid w:val="2C079BB4"/>
    <w:rsid w:val="2C3255DF"/>
    <w:rsid w:val="2C439898"/>
    <w:rsid w:val="2C6C4134"/>
    <w:rsid w:val="2C73FA18"/>
    <w:rsid w:val="2C8EDFEA"/>
    <w:rsid w:val="2C9066FA"/>
    <w:rsid w:val="2CA0B0FA"/>
    <w:rsid w:val="2CA822F0"/>
    <w:rsid w:val="2CCC8C86"/>
    <w:rsid w:val="2CDF4480"/>
    <w:rsid w:val="2D204C39"/>
    <w:rsid w:val="2D555F3C"/>
    <w:rsid w:val="2D66FA1A"/>
    <w:rsid w:val="2D8A4C2C"/>
    <w:rsid w:val="2DE1CCC9"/>
    <w:rsid w:val="2E050409"/>
    <w:rsid w:val="2E4686BB"/>
    <w:rsid w:val="2E4F4339"/>
    <w:rsid w:val="2E74F803"/>
    <w:rsid w:val="2E8A4FC1"/>
    <w:rsid w:val="2EB7A65E"/>
    <w:rsid w:val="2EE62467"/>
    <w:rsid w:val="2EF0D3F0"/>
    <w:rsid w:val="2F3506AC"/>
    <w:rsid w:val="2F4AA6C2"/>
    <w:rsid w:val="2F518B4D"/>
    <w:rsid w:val="2F7858D2"/>
    <w:rsid w:val="2F9108CA"/>
    <w:rsid w:val="2F9256A0"/>
    <w:rsid w:val="2FA9A771"/>
    <w:rsid w:val="2FB36B34"/>
    <w:rsid w:val="2FC8C4DB"/>
    <w:rsid w:val="30268440"/>
    <w:rsid w:val="304F9084"/>
    <w:rsid w:val="3053F7E5"/>
    <w:rsid w:val="3060E3F8"/>
    <w:rsid w:val="3076235E"/>
    <w:rsid w:val="3078E8C3"/>
    <w:rsid w:val="30E48FBF"/>
    <w:rsid w:val="30F68EF1"/>
    <w:rsid w:val="31606E6C"/>
    <w:rsid w:val="318556B4"/>
    <w:rsid w:val="31C4B562"/>
    <w:rsid w:val="31DF3474"/>
    <w:rsid w:val="31F38FCC"/>
    <w:rsid w:val="32346DE8"/>
    <w:rsid w:val="323EDD32"/>
    <w:rsid w:val="3273838B"/>
    <w:rsid w:val="327E6684"/>
    <w:rsid w:val="3292DEB5"/>
    <w:rsid w:val="329D816B"/>
    <w:rsid w:val="329FD3D5"/>
    <w:rsid w:val="32B187E3"/>
    <w:rsid w:val="32D14361"/>
    <w:rsid w:val="32D25904"/>
    <w:rsid w:val="32DADBAF"/>
    <w:rsid w:val="32DF00ED"/>
    <w:rsid w:val="32F8A6B8"/>
    <w:rsid w:val="32FDB400"/>
    <w:rsid w:val="3309A262"/>
    <w:rsid w:val="3323677C"/>
    <w:rsid w:val="332EF416"/>
    <w:rsid w:val="338510A5"/>
    <w:rsid w:val="338A0717"/>
    <w:rsid w:val="339CA9B3"/>
    <w:rsid w:val="33D24E24"/>
    <w:rsid w:val="33DC9D37"/>
    <w:rsid w:val="33E55DA8"/>
    <w:rsid w:val="33E72BFC"/>
    <w:rsid w:val="3407760A"/>
    <w:rsid w:val="340FF0D8"/>
    <w:rsid w:val="34378CC5"/>
    <w:rsid w:val="343B0B8F"/>
    <w:rsid w:val="3498F4ED"/>
    <w:rsid w:val="34AAD737"/>
    <w:rsid w:val="34B3B51E"/>
    <w:rsid w:val="34B97B80"/>
    <w:rsid w:val="34CFCB8A"/>
    <w:rsid w:val="34DE241D"/>
    <w:rsid w:val="34F4695A"/>
    <w:rsid w:val="3584C798"/>
    <w:rsid w:val="35857CD8"/>
    <w:rsid w:val="35993A77"/>
    <w:rsid w:val="35C98FE0"/>
    <w:rsid w:val="35E228B8"/>
    <w:rsid w:val="35F95A81"/>
    <w:rsid w:val="35F95F33"/>
    <w:rsid w:val="361C1992"/>
    <w:rsid w:val="36346735"/>
    <w:rsid w:val="36549102"/>
    <w:rsid w:val="369F4215"/>
    <w:rsid w:val="36B9C7DB"/>
    <w:rsid w:val="36CE1A32"/>
    <w:rsid w:val="36D515AB"/>
    <w:rsid w:val="3741D6EF"/>
    <w:rsid w:val="375C0263"/>
    <w:rsid w:val="375C62A9"/>
    <w:rsid w:val="3767E1F2"/>
    <w:rsid w:val="376F513D"/>
    <w:rsid w:val="378869CB"/>
    <w:rsid w:val="3794B076"/>
    <w:rsid w:val="379B3160"/>
    <w:rsid w:val="37B61E93"/>
    <w:rsid w:val="37C0025D"/>
    <w:rsid w:val="37C5B879"/>
    <w:rsid w:val="37F9567E"/>
    <w:rsid w:val="382A7DF9"/>
    <w:rsid w:val="3840AD3E"/>
    <w:rsid w:val="38AAC539"/>
    <w:rsid w:val="38B7E103"/>
    <w:rsid w:val="38E5A63D"/>
    <w:rsid w:val="38FCC8D0"/>
    <w:rsid w:val="390DC1E9"/>
    <w:rsid w:val="39231379"/>
    <w:rsid w:val="39312450"/>
    <w:rsid w:val="3954941D"/>
    <w:rsid w:val="39616EF8"/>
    <w:rsid w:val="39679007"/>
    <w:rsid w:val="396E3D2C"/>
    <w:rsid w:val="39B25134"/>
    <w:rsid w:val="39D531C4"/>
    <w:rsid w:val="39F26305"/>
    <w:rsid w:val="39F5A4FC"/>
    <w:rsid w:val="3A009612"/>
    <w:rsid w:val="3A027360"/>
    <w:rsid w:val="3A1E04DE"/>
    <w:rsid w:val="3A334F84"/>
    <w:rsid w:val="3A3B9D34"/>
    <w:rsid w:val="3A3D13D2"/>
    <w:rsid w:val="3A485A5B"/>
    <w:rsid w:val="3A4DDF9E"/>
    <w:rsid w:val="3A4EC792"/>
    <w:rsid w:val="3A8E1432"/>
    <w:rsid w:val="3A8E593B"/>
    <w:rsid w:val="3A915D1E"/>
    <w:rsid w:val="3ABB0623"/>
    <w:rsid w:val="3AE08066"/>
    <w:rsid w:val="3AECF0C3"/>
    <w:rsid w:val="3AF74BF7"/>
    <w:rsid w:val="3AFEA28D"/>
    <w:rsid w:val="3B1A3977"/>
    <w:rsid w:val="3B1D739D"/>
    <w:rsid w:val="3B30CADB"/>
    <w:rsid w:val="3B71B324"/>
    <w:rsid w:val="3B747B55"/>
    <w:rsid w:val="3B78D39A"/>
    <w:rsid w:val="3BA766F8"/>
    <w:rsid w:val="3BB325F4"/>
    <w:rsid w:val="3BED6D7B"/>
    <w:rsid w:val="3BFB884D"/>
    <w:rsid w:val="3C25B097"/>
    <w:rsid w:val="3C2AB737"/>
    <w:rsid w:val="3C35701A"/>
    <w:rsid w:val="3C5569C7"/>
    <w:rsid w:val="3C718363"/>
    <w:rsid w:val="3C727C46"/>
    <w:rsid w:val="3C884034"/>
    <w:rsid w:val="3C8B2110"/>
    <w:rsid w:val="3CA3301E"/>
    <w:rsid w:val="3CBC511B"/>
    <w:rsid w:val="3CC9B0F8"/>
    <w:rsid w:val="3CF3E6D3"/>
    <w:rsid w:val="3D145E8C"/>
    <w:rsid w:val="3D1D34A6"/>
    <w:rsid w:val="3D32AC81"/>
    <w:rsid w:val="3D94A985"/>
    <w:rsid w:val="3DA95668"/>
    <w:rsid w:val="3DAB8B76"/>
    <w:rsid w:val="3E1E7D36"/>
    <w:rsid w:val="3E25B7D7"/>
    <w:rsid w:val="3E41C13F"/>
    <w:rsid w:val="3E56141F"/>
    <w:rsid w:val="3E920BF4"/>
    <w:rsid w:val="3EB538D9"/>
    <w:rsid w:val="3EB9B3DB"/>
    <w:rsid w:val="3EE2B2F6"/>
    <w:rsid w:val="3EEF124B"/>
    <w:rsid w:val="3F1A0C47"/>
    <w:rsid w:val="3F270022"/>
    <w:rsid w:val="3F3BB81C"/>
    <w:rsid w:val="3F3D10A0"/>
    <w:rsid w:val="3F567865"/>
    <w:rsid w:val="3F56C8A0"/>
    <w:rsid w:val="3F613244"/>
    <w:rsid w:val="3F72B389"/>
    <w:rsid w:val="3F7B0BBB"/>
    <w:rsid w:val="3FAB8ED2"/>
    <w:rsid w:val="3FB21EBA"/>
    <w:rsid w:val="3FB57620"/>
    <w:rsid w:val="3FCB4D32"/>
    <w:rsid w:val="3FE9AA91"/>
    <w:rsid w:val="4004F73F"/>
    <w:rsid w:val="4019668D"/>
    <w:rsid w:val="401C31D2"/>
    <w:rsid w:val="402AA0D4"/>
    <w:rsid w:val="4056E489"/>
    <w:rsid w:val="405CFCC6"/>
    <w:rsid w:val="40605D41"/>
    <w:rsid w:val="40621918"/>
    <w:rsid w:val="40653243"/>
    <w:rsid w:val="4066B8C0"/>
    <w:rsid w:val="407C4287"/>
    <w:rsid w:val="40A8049F"/>
    <w:rsid w:val="40B7B3FF"/>
    <w:rsid w:val="40C697F9"/>
    <w:rsid w:val="40CF4091"/>
    <w:rsid w:val="40E10D0F"/>
    <w:rsid w:val="40E6B50E"/>
    <w:rsid w:val="40FA6190"/>
    <w:rsid w:val="4101D15B"/>
    <w:rsid w:val="411D8D29"/>
    <w:rsid w:val="41321888"/>
    <w:rsid w:val="4132374B"/>
    <w:rsid w:val="41385E55"/>
    <w:rsid w:val="4141D95D"/>
    <w:rsid w:val="418DB8E3"/>
    <w:rsid w:val="4190267F"/>
    <w:rsid w:val="41916763"/>
    <w:rsid w:val="419640EE"/>
    <w:rsid w:val="419C089D"/>
    <w:rsid w:val="41A5D41B"/>
    <w:rsid w:val="41D2C1C6"/>
    <w:rsid w:val="41DC33B0"/>
    <w:rsid w:val="4203E405"/>
    <w:rsid w:val="421C7BAA"/>
    <w:rsid w:val="423D7532"/>
    <w:rsid w:val="42457D57"/>
    <w:rsid w:val="427764A1"/>
    <w:rsid w:val="427BCEC7"/>
    <w:rsid w:val="427D9159"/>
    <w:rsid w:val="42896B14"/>
    <w:rsid w:val="42A6AA05"/>
    <w:rsid w:val="42AC911B"/>
    <w:rsid w:val="42B2A33C"/>
    <w:rsid w:val="42B7C6BE"/>
    <w:rsid w:val="42C31E60"/>
    <w:rsid w:val="4312DDC9"/>
    <w:rsid w:val="4330CCB6"/>
    <w:rsid w:val="4344239B"/>
    <w:rsid w:val="434F3929"/>
    <w:rsid w:val="43CDD513"/>
    <w:rsid w:val="43D0340A"/>
    <w:rsid w:val="43EB505B"/>
    <w:rsid w:val="43F70FBB"/>
    <w:rsid w:val="43FEE31C"/>
    <w:rsid w:val="4404FC96"/>
    <w:rsid w:val="44693497"/>
    <w:rsid w:val="44694E4E"/>
    <w:rsid w:val="446F54E9"/>
    <w:rsid w:val="44739149"/>
    <w:rsid w:val="44A044F6"/>
    <w:rsid w:val="44A94219"/>
    <w:rsid w:val="44DD8DE0"/>
    <w:rsid w:val="450E14AA"/>
    <w:rsid w:val="452A510C"/>
    <w:rsid w:val="453723F1"/>
    <w:rsid w:val="453BCF99"/>
    <w:rsid w:val="4571E548"/>
    <w:rsid w:val="457D2D51"/>
    <w:rsid w:val="45884178"/>
    <w:rsid w:val="458A104B"/>
    <w:rsid w:val="4594EBD2"/>
    <w:rsid w:val="45955D1C"/>
    <w:rsid w:val="45A48B2E"/>
    <w:rsid w:val="45AF09EE"/>
    <w:rsid w:val="45AF3F50"/>
    <w:rsid w:val="45D78C8C"/>
    <w:rsid w:val="46045056"/>
    <w:rsid w:val="4605096A"/>
    <w:rsid w:val="4617E2A8"/>
    <w:rsid w:val="4635409E"/>
    <w:rsid w:val="465DBF02"/>
    <w:rsid w:val="465E106B"/>
    <w:rsid w:val="466683E4"/>
    <w:rsid w:val="46805D35"/>
    <w:rsid w:val="46866B14"/>
    <w:rsid w:val="4697566A"/>
    <w:rsid w:val="46D27E09"/>
    <w:rsid w:val="46D64D22"/>
    <w:rsid w:val="46D7D9E5"/>
    <w:rsid w:val="46FC1DF7"/>
    <w:rsid w:val="4701BB06"/>
    <w:rsid w:val="4725BA25"/>
    <w:rsid w:val="47402BF6"/>
    <w:rsid w:val="47B6F678"/>
    <w:rsid w:val="47E97533"/>
    <w:rsid w:val="48007304"/>
    <w:rsid w:val="483DD218"/>
    <w:rsid w:val="489D82E1"/>
    <w:rsid w:val="48AE7B93"/>
    <w:rsid w:val="48AF9E64"/>
    <w:rsid w:val="48D23B25"/>
    <w:rsid w:val="48F96BC9"/>
    <w:rsid w:val="4912CF5C"/>
    <w:rsid w:val="493BECC5"/>
    <w:rsid w:val="495BA92D"/>
    <w:rsid w:val="4984A2EC"/>
    <w:rsid w:val="4988BA26"/>
    <w:rsid w:val="49ACED8D"/>
    <w:rsid w:val="4A1D876D"/>
    <w:rsid w:val="4A27882B"/>
    <w:rsid w:val="4A291743"/>
    <w:rsid w:val="4A3881DB"/>
    <w:rsid w:val="4A59C4C2"/>
    <w:rsid w:val="4A59DBC3"/>
    <w:rsid w:val="4A6CE203"/>
    <w:rsid w:val="4A749787"/>
    <w:rsid w:val="4A89269B"/>
    <w:rsid w:val="4AB4378C"/>
    <w:rsid w:val="4AC202A5"/>
    <w:rsid w:val="4AFF0F22"/>
    <w:rsid w:val="4B088DC0"/>
    <w:rsid w:val="4B215C69"/>
    <w:rsid w:val="4B4CAE3F"/>
    <w:rsid w:val="4B515BEC"/>
    <w:rsid w:val="4B544EFC"/>
    <w:rsid w:val="4B5F893B"/>
    <w:rsid w:val="4B8FF551"/>
    <w:rsid w:val="4B915A85"/>
    <w:rsid w:val="4B9F4EA7"/>
    <w:rsid w:val="4BB83AF2"/>
    <w:rsid w:val="4C0AC13C"/>
    <w:rsid w:val="4C0E9E1A"/>
    <w:rsid w:val="4C25D79B"/>
    <w:rsid w:val="4C38DCE2"/>
    <w:rsid w:val="4C394CA8"/>
    <w:rsid w:val="4C3DCB52"/>
    <w:rsid w:val="4C54515F"/>
    <w:rsid w:val="4C5EE515"/>
    <w:rsid w:val="4C64088D"/>
    <w:rsid w:val="4C6F797B"/>
    <w:rsid w:val="4C82B38E"/>
    <w:rsid w:val="4C988ED8"/>
    <w:rsid w:val="4C9D63AF"/>
    <w:rsid w:val="4CCD7603"/>
    <w:rsid w:val="4D1214E2"/>
    <w:rsid w:val="4D2C1083"/>
    <w:rsid w:val="4D373EAF"/>
    <w:rsid w:val="4D61A951"/>
    <w:rsid w:val="4D879356"/>
    <w:rsid w:val="4DA2E05D"/>
    <w:rsid w:val="4DAD2C3D"/>
    <w:rsid w:val="4DBAC26E"/>
    <w:rsid w:val="4DD97855"/>
    <w:rsid w:val="4DE75B33"/>
    <w:rsid w:val="4DF22DC1"/>
    <w:rsid w:val="4E0C22F4"/>
    <w:rsid w:val="4E24402B"/>
    <w:rsid w:val="4E7DEDB4"/>
    <w:rsid w:val="4E7E1748"/>
    <w:rsid w:val="4E8ACF63"/>
    <w:rsid w:val="4E975F16"/>
    <w:rsid w:val="4ED3B046"/>
    <w:rsid w:val="4EE3DD9E"/>
    <w:rsid w:val="4EEA9B3C"/>
    <w:rsid w:val="4EEDD940"/>
    <w:rsid w:val="4EF34B98"/>
    <w:rsid w:val="4F0A0BC8"/>
    <w:rsid w:val="4F0F4F2B"/>
    <w:rsid w:val="4F2405B1"/>
    <w:rsid w:val="4F401660"/>
    <w:rsid w:val="4F43FC2F"/>
    <w:rsid w:val="4F561187"/>
    <w:rsid w:val="4F69B473"/>
    <w:rsid w:val="4F80FD0A"/>
    <w:rsid w:val="4FA09CC7"/>
    <w:rsid w:val="4FA8168C"/>
    <w:rsid w:val="4FAA5A32"/>
    <w:rsid w:val="4FC13331"/>
    <w:rsid w:val="4FC3C3FC"/>
    <w:rsid w:val="4FD292F5"/>
    <w:rsid w:val="5009302B"/>
    <w:rsid w:val="50154629"/>
    <w:rsid w:val="50251F29"/>
    <w:rsid w:val="50463AD3"/>
    <w:rsid w:val="50611318"/>
    <w:rsid w:val="5062DF63"/>
    <w:rsid w:val="506964C1"/>
    <w:rsid w:val="5098090B"/>
    <w:rsid w:val="50986913"/>
    <w:rsid w:val="50C0A241"/>
    <w:rsid w:val="50C78C5A"/>
    <w:rsid w:val="50D8A510"/>
    <w:rsid w:val="50E51CA4"/>
    <w:rsid w:val="5100E871"/>
    <w:rsid w:val="511491A3"/>
    <w:rsid w:val="5121C375"/>
    <w:rsid w:val="512A0FB8"/>
    <w:rsid w:val="51434DC3"/>
    <w:rsid w:val="51B9FE10"/>
    <w:rsid w:val="51D5C35C"/>
    <w:rsid w:val="5202A45D"/>
    <w:rsid w:val="520FF0B3"/>
    <w:rsid w:val="522F99E9"/>
    <w:rsid w:val="5238575D"/>
    <w:rsid w:val="5264FC7C"/>
    <w:rsid w:val="526BEC8D"/>
    <w:rsid w:val="526D3E51"/>
    <w:rsid w:val="52946275"/>
    <w:rsid w:val="529D1BC0"/>
    <w:rsid w:val="52A1C9AF"/>
    <w:rsid w:val="52E5DA1B"/>
    <w:rsid w:val="52FDC6AF"/>
    <w:rsid w:val="530475AF"/>
    <w:rsid w:val="532265EC"/>
    <w:rsid w:val="5324A830"/>
    <w:rsid w:val="537C490B"/>
    <w:rsid w:val="538A082A"/>
    <w:rsid w:val="5399F1B2"/>
    <w:rsid w:val="539AB4A1"/>
    <w:rsid w:val="53A436F6"/>
    <w:rsid w:val="53D98A84"/>
    <w:rsid w:val="53E4776B"/>
    <w:rsid w:val="53F36A22"/>
    <w:rsid w:val="541F3776"/>
    <w:rsid w:val="54304DBA"/>
    <w:rsid w:val="543D802C"/>
    <w:rsid w:val="545FE078"/>
    <w:rsid w:val="5463EE17"/>
    <w:rsid w:val="5476E5CC"/>
    <w:rsid w:val="5499B700"/>
    <w:rsid w:val="54ED7043"/>
    <w:rsid w:val="54F78497"/>
    <w:rsid w:val="54FE8577"/>
    <w:rsid w:val="55074057"/>
    <w:rsid w:val="5512D554"/>
    <w:rsid w:val="551777D2"/>
    <w:rsid w:val="552B5B0E"/>
    <w:rsid w:val="5538C5E7"/>
    <w:rsid w:val="5549A0E2"/>
    <w:rsid w:val="554AD831"/>
    <w:rsid w:val="554EF846"/>
    <w:rsid w:val="5553498E"/>
    <w:rsid w:val="559608AA"/>
    <w:rsid w:val="55968017"/>
    <w:rsid w:val="55A1EB26"/>
    <w:rsid w:val="55B46921"/>
    <w:rsid w:val="55B8174F"/>
    <w:rsid w:val="55CA1F7F"/>
    <w:rsid w:val="55FFE362"/>
    <w:rsid w:val="5613299B"/>
    <w:rsid w:val="566AEEA5"/>
    <w:rsid w:val="566BEAC8"/>
    <w:rsid w:val="566D3F7A"/>
    <w:rsid w:val="566DFD18"/>
    <w:rsid w:val="56BAB9E7"/>
    <w:rsid w:val="56C7BA90"/>
    <w:rsid w:val="56DD4239"/>
    <w:rsid w:val="56DDBF76"/>
    <w:rsid w:val="56E8EF6B"/>
    <w:rsid w:val="56F47FA0"/>
    <w:rsid w:val="56FFBE0E"/>
    <w:rsid w:val="57021EA2"/>
    <w:rsid w:val="57037CEA"/>
    <w:rsid w:val="571D7F27"/>
    <w:rsid w:val="572FBFA0"/>
    <w:rsid w:val="57A6EC16"/>
    <w:rsid w:val="57BDF0FF"/>
    <w:rsid w:val="57DE55D0"/>
    <w:rsid w:val="57EE5EBD"/>
    <w:rsid w:val="57FF0140"/>
    <w:rsid w:val="581B8A0F"/>
    <w:rsid w:val="582AFD57"/>
    <w:rsid w:val="58472FA9"/>
    <w:rsid w:val="58A37949"/>
    <w:rsid w:val="590F9C56"/>
    <w:rsid w:val="59134BE1"/>
    <w:rsid w:val="5963D1C4"/>
    <w:rsid w:val="59672BBC"/>
    <w:rsid w:val="5969AB97"/>
    <w:rsid w:val="596DBE6B"/>
    <w:rsid w:val="596E2FD9"/>
    <w:rsid w:val="597CB194"/>
    <w:rsid w:val="597EEBD5"/>
    <w:rsid w:val="59941850"/>
    <w:rsid w:val="59AEF2D8"/>
    <w:rsid w:val="59B4C3B1"/>
    <w:rsid w:val="59D1A8D7"/>
    <w:rsid w:val="59D987F9"/>
    <w:rsid w:val="59EF8B66"/>
    <w:rsid w:val="5A033B93"/>
    <w:rsid w:val="5A063199"/>
    <w:rsid w:val="5A32DA22"/>
    <w:rsid w:val="5A33478C"/>
    <w:rsid w:val="5A421165"/>
    <w:rsid w:val="5A4A4698"/>
    <w:rsid w:val="5A500053"/>
    <w:rsid w:val="5A54EE87"/>
    <w:rsid w:val="5A896405"/>
    <w:rsid w:val="5A9212FE"/>
    <w:rsid w:val="5AE3D472"/>
    <w:rsid w:val="5B148784"/>
    <w:rsid w:val="5B2C3B34"/>
    <w:rsid w:val="5B429C4D"/>
    <w:rsid w:val="5B72EE41"/>
    <w:rsid w:val="5B779449"/>
    <w:rsid w:val="5B78E673"/>
    <w:rsid w:val="5B81D121"/>
    <w:rsid w:val="5BBFFD1A"/>
    <w:rsid w:val="5BC04C6B"/>
    <w:rsid w:val="5BCFA4FB"/>
    <w:rsid w:val="5C28BF1E"/>
    <w:rsid w:val="5C29A699"/>
    <w:rsid w:val="5C4F5F51"/>
    <w:rsid w:val="5C52E78E"/>
    <w:rsid w:val="5C86E65D"/>
    <w:rsid w:val="5C8E6653"/>
    <w:rsid w:val="5C9A8F93"/>
    <w:rsid w:val="5C9F45D5"/>
    <w:rsid w:val="5CC71CBC"/>
    <w:rsid w:val="5CCC2F5F"/>
    <w:rsid w:val="5D0728BB"/>
    <w:rsid w:val="5D14570D"/>
    <w:rsid w:val="5D25A667"/>
    <w:rsid w:val="5D430BC0"/>
    <w:rsid w:val="5D5E0FE3"/>
    <w:rsid w:val="5D77A2B3"/>
    <w:rsid w:val="5D7C7A5A"/>
    <w:rsid w:val="5D85261A"/>
    <w:rsid w:val="5D928517"/>
    <w:rsid w:val="5D950DC4"/>
    <w:rsid w:val="5DBE57BE"/>
    <w:rsid w:val="5DC4B0A6"/>
    <w:rsid w:val="5DE0A6A7"/>
    <w:rsid w:val="5DF435DB"/>
    <w:rsid w:val="5E00468B"/>
    <w:rsid w:val="5E1014FC"/>
    <w:rsid w:val="5E1939D1"/>
    <w:rsid w:val="5E3277EA"/>
    <w:rsid w:val="5E8D820E"/>
    <w:rsid w:val="5EAD45B2"/>
    <w:rsid w:val="5EAFC390"/>
    <w:rsid w:val="5EBECC29"/>
    <w:rsid w:val="5F0C3E8E"/>
    <w:rsid w:val="5F297117"/>
    <w:rsid w:val="5F29DDD2"/>
    <w:rsid w:val="5F762316"/>
    <w:rsid w:val="5F864504"/>
    <w:rsid w:val="5F99E67D"/>
    <w:rsid w:val="5FB834F6"/>
    <w:rsid w:val="5FC3ADE4"/>
    <w:rsid w:val="5FE7CEBE"/>
    <w:rsid w:val="5FFB7349"/>
    <w:rsid w:val="60158E03"/>
    <w:rsid w:val="6025D232"/>
    <w:rsid w:val="603E60CA"/>
    <w:rsid w:val="607149BC"/>
    <w:rsid w:val="60A7C43E"/>
    <w:rsid w:val="60E7ED60"/>
    <w:rsid w:val="6102532E"/>
    <w:rsid w:val="610BB023"/>
    <w:rsid w:val="6111074B"/>
    <w:rsid w:val="6114A34A"/>
    <w:rsid w:val="6117F069"/>
    <w:rsid w:val="614099F6"/>
    <w:rsid w:val="61543229"/>
    <w:rsid w:val="615DE01A"/>
    <w:rsid w:val="615DE140"/>
    <w:rsid w:val="616D288A"/>
    <w:rsid w:val="6188EC13"/>
    <w:rsid w:val="619032F1"/>
    <w:rsid w:val="619554F0"/>
    <w:rsid w:val="619D7285"/>
    <w:rsid w:val="61AC6DAA"/>
    <w:rsid w:val="6213EA9E"/>
    <w:rsid w:val="62618EFB"/>
    <w:rsid w:val="628A5A2B"/>
    <w:rsid w:val="628F5F50"/>
    <w:rsid w:val="6294E583"/>
    <w:rsid w:val="62B5BDAF"/>
    <w:rsid w:val="62B81E96"/>
    <w:rsid w:val="62CD3F17"/>
    <w:rsid w:val="62DC2813"/>
    <w:rsid w:val="62DF03D8"/>
    <w:rsid w:val="63280E60"/>
    <w:rsid w:val="6360C88B"/>
    <w:rsid w:val="638136C9"/>
    <w:rsid w:val="63873859"/>
    <w:rsid w:val="63A024F8"/>
    <w:rsid w:val="63D14763"/>
    <w:rsid w:val="63ED29A5"/>
    <w:rsid w:val="6409D76D"/>
    <w:rsid w:val="641989BB"/>
    <w:rsid w:val="64537A59"/>
    <w:rsid w:val="64863DBF"/>
    <w:rsid w:val="6488CEAE"/>
    <w:rsid w:val="6490F362"/>
    <w:rsid w:val="64AE14F0"/>
    <w:rsid w:val="64B4D708"/>
    <w:rsid w:val="64BBC0BF"/>
    <w:rsid w:val="64C3492A"/>
    <w:rsid w:val="64D0AF5E"/>
    <w:rsid w:val="64D2FDF6"/>
    <w:rsid w:val="64F48E8F"/>
    <w:rsid w:val="65152EC6"/>
    <w:rsid w:val="6527FDA9"/>
    <w:rsid w:val="653D9B56"/>
    <w:rsid w:val="654CC861"/>
    <w:rsid w:val="65627D50"/>
    <w:rsid w:val="6566AD6A"/>
    <w:rsid w:val="656DD15A"/>
    <w:rsid w:val="65A19C03"/>
    <w:rsid w:val="65ADCF13"/>
    <w:rsid w:val="65B99B77"/>
    <w:rsid w:val="65C1F7F9"/>
    <w:rsid w:val="65F45F44"/>
    <w:rsid w:val="65F4C68B"/>
    <w:rsid w:val="6605976F"/>
    <w:rsid w:val="660DBD6B"/>
    <w:rsid w:val="6612B254"/>
    <w:rsid w:val="66267986"/>
    <w:rsid w:val="66349C4C"/>
    <w:rsid w:val="66413AB5"/>
    <w:rsid w:val="66489399"/>
    <w:rsid w:val="6667BF8E"/>
    <w:rsid w:val="668D677C"/>
    <w:rsid w:val="66969E38"/>
    <w:rsid w:val="669D86CF"/>
    <w:rsid w:val="66C7EB81"/>
    <w:rsid w:val="66CEDE15"/>
    <w:rsid w:val="66CFA2F3"/>
    <w:rsid w:val="66E81492"/>
    <w:rsid w:val="67007F83"/>
    <w:rsid w:val="6718B048"/>
    <w:rsid w:val="67363730"/>
    <w:rsid w:val="67366FAF"/>
    <w:rsid w:val="673E148C"/>
    <w:rsid w:val="6779A193"/>
    <w:rsid w:val="677E3702"/>
    <w:rsid w:val="677E816D"/>
    <w:rsid w:val="678E2DF4"/>
    <w:rsid w:val="67B19765"/>
    <w:rsid w:val="67B654D9"/>
    <w:rsid w:val="67BCA655"/>
    <w:rsid w:val="681B936D"/>
    <w:rsid w:val="682A9C68"/>
    <w:rsid w:val="68457E78"/>
    <w:rsid w:val="68585B94"/>
    <w:rsid w:val="6862B701"/>
    <w:rsid w:val="68B6CFDB"/>
    <w:rsid w:val="68D9C9A4"/>
    <w:rsid w:val="68F80A0E"/>
    <w:rsid w:val="69176181"/>
    <w:rsid w:val="6923261E"/>
    <w:rsid w:val="69272E48"/>
    <w:rsid w:val="693D6F30"/>
    <w:rsid w:val="693E4017"/>
    <w:rsid w:val="695B7805"/>
    <w:rsid w:val="696492B9"/>
    <w:rsid w:val="69B974FE"/>
    <w:rsid w:val="69BA380F"/>
    <w:rsid w:val="69DA5E9A"/>
    <w:rsid w:val="69E35973"/>
    <w:rsid w:val="69F7E945"/>
    <w:rsid w:val="6A1106B1"/>
    <w:rsid w:val="6A2466DF"/>
    <w:rsid w:val="6A40FFB6"/>
    <w:rsid w:val="6A52C9E4"/>
    <w:rsid w:val="6A69F461"/>
    <w:rsid w:val="6A6E6460"/>
    <w:rsid w:val="6A97E21D"/>
    <w:rsid w:val="6ABE724A"/>
    <w:rsid w:val="6ADDE47F"/>
    <w:rsid w:val="6B04AD32"/>
    <w:rsid w:val="6B4A8211"/>
    <w:rsid w:val="6B80F9A5"/>
    <w:rsid w:val="6B849151"/>
    <w:rsid w:val="6BB5AC45"/>
    <w:rsid w:val="6BD576FA"/>
    <w:rsid w:val="6BD5D242"/>
    <w:rsid w:val="6BE257DA"/>
    <w:rsid w:val="6BF5FE7B"/>
    <w:rsid w:val="6BFF836B"/>
    <w:rsid w:val="6C2694FE"/>
    <w:rsid w:val="6C5FDBF7"/>
    <w:rsid w:val="6C66F04B"/>
    <w:rsid w:val="6CA4D22D"/>
    <w:rsid w:val="6CBF9332"/>
    <w:rsid w:val="6CE2752E"/>
    <w:rsid w:val="6CE907D8"/>
    <w:rsid w:val="6CFB43AC"/>
    <w:rsid w:val="6D16A50D"/>
    <w:rsid w:val="6D2474C5"/>
    <w:rsid w:val="6D280C95"/>
    <w:rsid w:val="6D37F4DD"/>
    <w:rsid w:val="6D381E6B"/>
    <w:rsid w:val="6D3A6DD1"/>
    <w:rsid w:val="6D3CA0C5"/>
    <w:rsid w:val="6D674FE6"/>
    <w:rsid w:val="6DB31E20"/>
    <w:rsid w:val="6DCB6352"/>
    <w:rsid w:val="6DCD1682"/>
    <w:rsid w:val="6DE22E22"/>
    <w:rsid w:val="6DE77572"/>
    <w:rsid w:val="6E050AE5"/>
    <w:rsid w:val="6E342D05"/>
    <w:rsid w:val="6E384558"/>
    <w:rsid w:val="6E4EEAAA"/>
    <w:rsid w:val="6E782D7E"/>
    <w:rsid w:val="6E7C9A1D"/>
    <w:rsid w:val="6E84183F"/>
    <w:rsid w:val="6EE7D311"/>
    <w:rsid w:val="6F0CB7FE"/>
    <w:rsid w:val="6F3D630F"/>
    <w:rsid w:val="6F435798"/>
    <w:rsid w:val="6F5A587D"/>
    <w:rsid w:val="6F5CB6BE"/>
    <w:rsid w:val="6F5ED057"/>
    <w:rsid w:val="6F7072E7"/>
    <w:rsid w:val="6F8E1E3E"/>
    <w:rsid w:val="6F932964"/>
    <w:rsid w:val="6F9EECE9"/>
    <w:rsid w:val="6FA0F794"/>
    <w:rsid w:val="6FACD521"/>
    <w:rsid w:val="6FC2B3AD"/>
    <w:rsid w:val="6FDA48E3"/>
    <w:rsid w:val="6FDA764A"/>
    <w:rsid w:val="6FEE7B36"/>
    <w:rsid w:val="6FF8A571"/>
    <w:rsid w:val="6FFCC189"/>
    <w:rsid w:val="70538C85"/>
    <w:rsid w:val="706DFA5F"/>
    <w:rsid w:val="7077818F"/>
    <w:rsid w:val="70809C66"/>
    <w:rsid w:val="7096CA93"/>
    <w:rsid w:val="70A79C9E"/>
    <w:rsid w:val="7117407D"/>
    <w:rsid w:val="71313B87"/>
    <w:rsid w:val="7138B9E6"/>
    <w:rsid w:val="71484C6D"/>
    <w:rsid w:val="7176786C"/>
    <w:rsid w:val="717AC74A"/>
    <w:rsid w:val="717CD6C6"/>
    <w:rsid w:val="7189985D"/>
    <w:rsid w:val="7194B476"/>
    <w:rsid w:val="7199FAB7"/>
    <w:rsid w:val="719B0C4A"/>
    <w:rsid w:val="72014626"/>
    <w:rsid w:val="720F02E6"/>
    <w:rsid w:val="721438F0"/>
    <w:rsid w:val="722DDF1D"/>
    <w:rsid w:val="7233C6DC"/>
    <w:rsid w:val="72389DAA"/>
    <w:rsid w:val="724E32B9"/>
    <w:rsid w:val="726EF861"/>
    <w:rsid w:val="7279A106"/>
    <w:rsid w:val="727A4144"/>
    <w:rsid w:val="72CB6E9E"/>
    <w:rsid w:val="72E78162"/>
    <w:rsid w:val="72F92AD1"/>
    <w:rsid w:val="730A2080"/>
    <w:rsid w:val="731D5A43"/>
    <w:rsid w:val="73267080"/>
    <w:rsid w:val="7355021D"/>
    <w:rsid w:val="7370A8D3"/>
    <w:rsid w:val="73D24515"/>
    <w:rsid w:val="741A369C"/>
    <w:rsid w:val="741B6138"/>
    <w:rsid w:val="74347765"/>
    <w:rsid w:val="744816D3"/>
    <w:rsid w:val="744F3FBF"/>
    <w:rsid w:val="748419FE"/>
    <w:rsid w:val="748AF2DB"/>
    <w:rsid w:val="74A5969A"/>
    <w:rsid w:val="74B252B1"/>
    <w:rsid w:val="74B79DD1"/>
    <w:rsid w:val="74BDAA17"/>
    <w:rsid w:val="74C1443D"/>
    <w:rsid w:val="74D774EE"/>
    <w:rsid w:val="74DD3FEA"/>
    <w:rsid w:val="75036D49"/>
    <w:rsid w:val="75193859"/>
    <w:rsid w:val="7573D41A"/>
    <w:rsid w:val="75B29E2C"/>
    <w:rsid w:val="75B31DAE"/>
    <w:rsid w:val="75E0077B"/>
    <w:rsid w:val="7604E6CC"/>
    <w:rsid w:val="763865A9"/>
    <w:rsid w:val="7673CA35"/>
    <w:rsid w:val="767ECEB2"/>
    <w:rsid w:val="76A16204"/>
    <w:rsid w:val="76F4D7E0"/>
    <w:rsid w:val="770B4D55"/>
    <w:rsid w:val="7748183E"/>
    <w:rsid w:val="77A550D3"/>
    <w:rsid w:val="77B0E798"/>
    <w:rsid w:val="77C32A57"/>
    <w:rsid w:val="77E26A53"/>
    <w:rsid w:val="77EA6B1F"/>
    <w:rsid w:val="77F1F120"/>
    <w:rsid w:val="77F84A9C"/>
    <w:rsid w:val="783B4B24"/>
    <w:rsid w:val="7868D65D"/>
    <w:rsid w:val="786BC916"/>
    <w:rsid w:val="78B433F8"/>
    <w:rsid w:val="78F49C40"/>
    <w:rsid w:val="78F983A2"/>
    <w:rsid w:val="7906B435"/>
    <w:rsid w:val="79238641"/>
    <w:rsid w:val="79335D36"/>
    <w:rsid w:val="79356354"/>
    <w:rsid w:val="794C3A59"/>
    <w:rsid w:val="797D9AEC"/>
    <w:rsid w:val="7997D8F8"/>
    <w:rsid w:val="79A76C8F"/>
    <w:rsid w:val="79CC7D5C"/>
    <w:rsid w:val="79F92474"/>
    <w:rsid w:val="79FABFEF"/>
    <w:rsid w:val="7A1A7247"/>
    <w:rsid w:val="7A33DFC3"/>
    <w:rsid w:val="7A377970"/>
    <w:rsid w:val="7A8DA6F5"/>
    <w:rsid w:val="7AAA2CB3"/>
    <w:rsid w:val="7AD39845"/>
    <w:rsid w:val="7B3E7FE8"/>
    <w:rsid w:val="7B77D59F"/>
    <w:rsid w:val="7BC0E5F8"/>
    <w:rsid w:val="7BC983DF"/>
    <w:rsid w:val="7BCA7374"/>
    <w:rsid w:val="7BD45FDF"/>
    <w:rsid w:val="7BFA846D"/>
    <w:rsid w:val="7C07A2CC"/>
    <w:rsid w:val="7C510CF3"/>
    <w:rsid w:val="7C5FF970"/>
    <w:rsid w:val="7C624A27"/>
    <w:rsid w:val="7C803A55"/>
    <w:rsid w:val="7CA13B5D"/>
    <w:rsid w:val="7CBCB8E4"/>
    <w:rsid w:val="7CC8A136"/>
    <w:rsid w:val="7D099371"/>
    <w:rsid w:val="7D2715BD"/>
    <w:rsid w:val="7D2DB5F6"/>
    <w:rsid w:val="7D2EDB33"/>
    <w:rsid w:val="7D59D9CC"/>
    <w:rsid w:val="7D852AC4"/>
    <w:rsid w:val="7D8BB86D"/>
    <w:rsid w:val="7DFFC99F"/>
    <w:rsid w:val="7E2C5F22"/>
    <w:rsid w:val="7E3201C0"/>
    <w:rsid w:val="7E63ECD4"/>
    <w:rsid w:val="7E8F0E6C"/>
    <w:rsid w:val="7E9C6424"/>
    <w:rsid w:val="7EA36C7F"/>
    <w:rsid w:val="7EACEF0E"/>
    <w:rsid w:val="7EAF75E3"/>
    <w:rsid w:val="7EE8B36B"/>
    <w:rsid w:val="7EF9CBA7"/>
    <w:rsid w:val="7F1582BA"/>
    <w:rsid w:val="7F6028E5"/>
    <w:rsid w:val="7F6A4A41"/>
    <w:rsid w:val="7F7F5269"/>
    <w:rsid w:val="7F9A43FE"/>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C64E1"/>
  <w15:chartTrackingRefBased/>
  <w15:docId w15:val="{8882073B-FA96-497C-B1F4-960615330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it-IT"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6660AE"/>
  </w:style>
  <w:style w:type="paragraph" w:styleId="Titolo1">
    <w:name w:val="heading 1"/>
    <w:basedOn w:val="Normale"/>
    <w:next w:val="Normale"/>
    <w:link w:val="Titolo1Carattere"/>
    <w:uiPriority w:val="9"/>
    <w:qFormat/>
    <w:rsid w:val="00E07A88"/>
    <w:pPr>
      <w:keepNext/>
      <w:keepLines/>
      <w:spacing w:before="360"/>
      <w:outlineLvl w:val="0"/>
    </w:pPr>
    <w:rPr>
      <w:rFonts w:asciiTheme="majorHAnsi" w:hAnsiTheme="majorHAnsi" w:eastAsiaTheme="majorEastAsia"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E07A88"/>
    <w:pPr>
      <w:keepNext/>
      <w:keepLines/>
      <w:spacing w:before="160"/>
      <w:outlineLvl w:val="1"/>
    </w:pPr>
    <w:rPr>
      <w:rFonts w:asciiTheme="majorHAnsi" w:hAnsiTheme="majorHAnsi" w:eastAsiaTheme="majorEastAsia"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E07A88"/>
    <w:pPr>
      <w:keepNext/>
      <w:keepLines/>
      <w:spacing w:before="160"/>
      <w:outlineLvl w:val="2"/>
    </w:pPr>
    <w:rPr>
      <w:rFonts w:eastAsiaTheme="majorEastAsia"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E07A88"/>
    <w:pPr>
      <w:keepNext/>
      <w:keepLines/>
      <w:spacing w:before="80" w:after="40"/>
      <w:outlineLvl w:val="3"/>
    </w:pPr>
    <w:rPr>
      <w:rFonts w:eastAsiaTheme="majorEastAsia"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E07A88"/>
    <w:pPr>
      <w:keepNext/>
      <w:keepLines/>
      <w:spacing w:before="80" w:after="40"/>
      <w:outlineLvl w:val="4"/>
    </w:pPr>
    <w:rPr>
      <w:rFonts w:eastAsiaTheme="majorEastAsia" w:cstheme="majorBidi"/>
      <w:color w:val="2F5496" w:themeColor="accent1" w:themeShade="BF"/>
    </w:rPr>
  </w:style>
  <w:style w:type="paragraph" w:styleId="Titolo6">
    <w:name w:val="heading 6"/>
    <w:basedOn w:val="Normale"/>
    <w:next w:val="Normale"/>
    <w:link w:val="Titolo6Carattere"/>
    <w:uiPriority w:val="9"/>
    <w:semiHidden/>
    <w:unhideWhenUsed/>
    <w:qFormat/>
    <w:rsid w:val="00E07A88"/>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E07A88"/>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E07A88"/>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E07A88"/>
    <w:pPr>
      <w:keepNext/>
      <w:keepLines/>
      <w:spacing w:after="0"/>
      <w:outlineLvl w:val="8"/>
    </w:pPr>
    <w:rPr>
      <w:rFonts w:eastAsiaTheme="majorEastAsia" w:cstheme="majorBidi"/>
      <w:color w:val="272727" w:themeColor="text1" w:themeTint="D8"/>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character" w:styleId="Titolo1Carattere" w:customStyle="1">
    <w:name w:val="Titolo 1 Carattere"/>
    <w:basedOn w:val="Carpredefinitoparagrafo"/>
    <w:link w:val="Titolo1"/>
    <w:uiPriority w:val="9"/>
    <w:rsid w:val="00E07A88"/>
    <w:rPr>
      <w:rFonts w:asciiTheme="majorHAnsi" w:hAnsiTheme="majorHAnsi" w:eastAsiaTheme="majorEastAsia" w:cstheme="majorBidi"/>
      <w:color w:val="2F5496" w:themeColor="accent1" w:themeShade="BF"/>
      <w:sz w:val="40"/>
      <w:szCs w:val="40"/>
    </w:rPr>
  </w:style>
  <w:style w:type="character" w:styleId="Titolo2Carattere" w:customStyle="1">
    <w:name w:val="Titolo 2 Carattere"/>
    <w:basedOn w:val="Carpredefinitoparagrafo"/>
    <w:link w:val="Titolo2"/>
    <w:uiPriority w:val="9"/>
    <w:rsid w:val="00E07A88"/>
    <w:rPr>
      <w:rFonts w:asciiTheme="majorHAnsi" w:hAnsiTheme="majorHAnsi" w:eastAsiaTheme="majorEastAsia" w:cstheme="majorBidi"/>
      <w:color w:val="2F5496" w:themeColor="accent1" w:themeShade="BF"/>
      <w:sz w:val="32"/>
      <w:szCs w:val="32"/>
    </w:rPr>
  </w:style>
  <w:style w:type="character" w:styleId="Titolo3Carattere" w:customStyle="1">
    <w:name w:val="Titolo 3 Carattere"/>
    <w:basedOn w:val="Carpredefinitoparagrafo"/>
    <w:link w:val="Titolo3"/>
    <w:uiPriority w:val="9"/>
    <w:rsid w:val="00E07A88"/>
    <w:rPr>
      <w:rFonts w:eastAsiaTheme="majorEastAsia" w:cstheme="majorBidi"/>
      <w:color w:val="2F5496" w:themeColor="accent1" w:themeShade="BF"/>
      <w:sz w:val="28"/>
      <w:szCs w:val="28"/>
    </w:rPr>
  </w:style>
  <w:style w:type="character" w:styleId="Titolo4Carattere" w:customStyle="1">
    <w:name w:val="Titolo 4 Carattere"/>
    <w:basedOn w:val="Carpredefinitoparagrafo"/>
    <w:link w:val="Titolo4"/>
    <w:uiPriority w:val="9"/>
    <w:semiHidden/>
    <w:rsid w:val="00E07A88"/>
    <w:rPr>
      <w:rFonts w:eastAsiaTheme="majorEastAsia" w:cstheme="majorBidi"/>
      <w:i/>
      <w:iCs/>
      <w:color w:val="2F5496" w:themeColor="accent1" w:themeShade="BF"/>
    </w:rPr>
  </w:style>
  <w:style w:type="character" w:styleId="Titolo5Carattere" w:customStyle="1">
    <w:name w:val="Titolo 5 Carattere"/>
    <w:basedOn w:val="Carpredefinitoparagrafo"/>
    <w:link w:val="Titolo5"/>
    <w:uiPriority w:val="9"/>
    <w:semiHidden/>
    <w:rsid w:val="00E07A88"/>
    <w:rPr>
      <w:rFonts w:eastAsiaTheme="majorEastAsia" w:cstheme="majorBidi"/>
      <w:color w:val="2F5496" w:themeColor="accent1" w:themeShade="BF"/>
    </w:rPr>
  </w:style>
  <w:style w:type="character" w:styleId="Titolo6Carattere" w:customStyle="1">
    <w:name w:val="Titolo 6 Carattere"/>
    <w:basedOn w:val="Carpredefinitoparagrafo"/>
    <w:link w:val="Titolo6"/>
    <w:uiPriority w:val="9"/>
    <w:semiHidden/>
    <w:rsid w:val="00E07A88"/>
    <w:rPr>
      <w:rFonts w:eastAsiaTheme="majorEastAsia" w:cstheme="majorBidi"/>
      <w:i/>
      <w:iCs/>
      <w:color w:val="595959" w:themeColor="text1" w:themeTint="A6"/>
    </w:rPr>
  </w:style>
  <w:style w:type="character" w:styleId="Titolo7Carattere" w:customStyle="1">
    <w:name w:val="Titolo 7 Carattere"/>
    <w:basedOn w:val="Carpredefinitoparagrafo"/>
    <w:link w:val="Titolo7"/>
    <w:uiPriority w:val="9"/>
    <w:semiHidden/>
    <w:rsid w:val="00E07A88"/>
    <w:rPr>
      <w:rFonts w:eastAsiaTheme="majorEastAsia" w:cstheme="majorBidi"/>
      <w:color w:val="595959" w:themeColor="text1" w:themeTint="A6"/>
    </w:rPr>
  </w:style>
  <w:style w:type="character" w:styleId="Titolo8Carattere" w:customStyle="1">
    <w:name w:val="Titolo 8 Carattere"/>
    <w:basedOn w:val="Carpredefinitoparagrafo"/>
    <w:link w:val="Titolo8"/>
    <w:uiPriority w:val="9"/>
    <w:semiHidden/>
    <w:rsid w:val="00E07A88"/>
    <w:rPr>
      <w:rFonts w:eastAsiaTheme="majorEastAsia" w:cstheme="majorBidi"/>
      <w:i/>
      <w:iCs/>
      <w:color w:val="272727" w:themeColor="text1" w:themeTint="D8"/>
    </w:rPr>
  </w:style>
  <w:style w:type="character" w:styleId="Titolo9Carattere" w:customStyle="1">
    <w:name w:val="Titolo 9 Carattere"/>
    <w:basedOn w:val="Carpredefinitoparagrafo"/>
    <w:link w:val="Titolo9"/>
    <w:uiPriority w:val="9"/>
    <w:semiHidden/>
    <w:rsid w:val="00E07A88"/>
    <w:rPr>
      <w:rFonts w:eastAsiaTheme="majorEastAsia" w:cstheme="majorBidi"/>
      <w:color w:val="272727" w:themeColor="text1" w:themeTint="D8"/>
    </w:rPr>
  </w:style>
  <w:style w:type="paragraph" w:styleId="Titolo">
    <w:name w:val="Title"/>
    <w:basedOn w:val="Normale"/>
    <w:next w:val="Normale"/>
    <w:link w:val="TitoloCarattere"/>
    <w:uiPriority w:val="10"/>
    <w:qFormat/>
    <w:rsid w:val="00E07A88"/>
    <w:pPr>
      <w:contextualSpacing/>
    </w:pPr>
    <w:rPr>
      <w:rFonts w:asciiTheme="majorHAnsi" w:hAnsiTheme="majorHAnsi" w:eastAsiaTheme="majorEastAsia" w:cstheme="majorBidi"/>
      <w:spacing w:val="-10"/>
      <w:kern w:val="28"/>
      <w:sz w:val="56"/>
      <w:szCs w:val="56"/>
    </w:rPr>
  </w:style>
  <w:style w:type="character" w:styleId="TitoloCarattere" w:customStyle="1">
    <w:name w:val="Titolo Carattere"/>
    <w:basedOn w:val="Carpredefinitoparagrafo"/>
    <w:link w:val="Titolo"/>
    <w:uiPriority w:val="10"/>
    <w:rsid w:val="00E07A88"/>
    <w:rPr>
      <w:rFonts w:asciiTheme="majorHAnsi" w:hAnsiTheme="majorHAnsi" w:eastAsiaTheme="majorEastAsia" w:cstheme="majorBidi"/>
      <w:spacing w:val="-10"/>
      <w:kern w:val="28"/>
      <w:sz w:val="56"/>
      <w:szCs w:val="56"/>
    </w:rPr>
  </w:style>
  <w:style w:type="paragraph" w:styleId="Sottotitolo">
    <w:name w:val="Subtitle"/>
    <w:basedOn w:val="Normale"/>
    <w:next w:val="Normale"/>
    <w:link w:val="SottotitoloCarattere"/>
    <w:uiPriority w:val="11"/>
    <w:qFormat/>
    <w:rsid w:val="00E07A88"/>
    <w:pPr>
      <w:numPr>
        <w:ilvl w:val="1"/>
      </w:numPr>
    </w:pPr>
    <w:rPr>
      <w:rFonts w:eastAsiaTheme="majorEastAsia" w:cstheme="majorBidi"/>
      <w:color w:val="595959" w:themeColor="text1" w:themeTint="A6"/>
      <w:spacing w:val="15"/>
      <w:sz w:val="28"/>
      <w:szCs w:val="28"/>
    </w:rPr>
  </w:style>
  <w:style w:type="character" w:styleId="SottotitoloCarattere" w:customStyle="1">
    <w:name w:val="Sottotitolo Carattere"/>
    <w:basedOn w:val="Carpredefinitoparagrafo"/>
    <w:link w:val="Sottotitolo"/>
    <w:uiPriority w:val="11"/>
    <w:rsid w:val="00E07A88"/>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E07A88"/>
    <w:pPr>
      <w:spacing w:before="160"/>
      <w:jc w:val="center"/>
    </w:pPr>
    <w:rPr>
      <w:i/>
      <w:iCs/>
      <w:color w:val="404040" w:themeColor="text1" w:themeTint="BF"/>
    </w:rPr>
  </w:style>
  <w:style w:type="character" w:styleId="CitazioneCarattere" w:customStyle="1">
    <w:name w:val="Citazione Carattere"/>
    <w:basedOn w:val="Carpredefinitoparagrafo"/>
    <w:link w:val="Citazione"/>
    <w:uiPriority w:val="29"/>
    <w:rsid w:val="00E07A88"/>
    <w:rPr>
      <w:i/>
      <w:iCs/>
      <w:color w:val="404040" w:themeColor="text1" w:themeTint="BF"/>
    </w:rPr>
  </w:style>
  <w:style w:type="paragraph" w:styleId="Paragrafoelenco">
    <w:name w:val="List Paragraph"/>
    <w:basedOn w:val="Normale"/>
    <w:uiPriority w:val="34"/>
    <w:qFormat/>
    <w:rsid w:val="00E07A88"/>
    <w:pPr>
      <w:ind w:left="720"/>
      <w:contextualSpacing/>
    </w:pPr>
  </w:style>
  <w:style w:type="character" w:styleId="Enfasiintensa">
    <w:name w:val="Intense Emphasis"/>
    <w:basedOn w:val="Carpredefinitoparagrafo"/>
    <w:uiPriority w:val="21"/>
    <w:qFormat/>
    <w:rsid w:val="00E07A88"/>
    <w:rPr>
      <w:i/>
      <w:iCs/>
      <w:color w:val="2F5496" w:themeColor="accent1" w:themeShade="BF"/>
    </w:rPr>
  </w:style>
  <w:style w:type="paragraph" w:styleId="Citazioneintensa">
    <w:name w:val="Intense Quote"/>
    <w:basedOn w:val="Normale"/>
    <w:next w:val="Normale"/>
    <w:link w:val="CitazioneintensaCarattere"/>
    <w:uiPriority w:val="30"/>
    <w:qFormat/>
    <w:rsid w:val="00E07A88"/>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CitazioneintensaCarattere" w:customStyle="1">
    <w:name w:val="Citazione intensa Carattere"/>
    <w:basedOn w:val="Carpredefinitoparagrafo"/>
    <w:link w:val="Citazioneintensa"/>
    <w:uiPriority w:val="30"/>
    <w:rsid w:val="00E07A88"/>
    <w:rPr>
      <w:i/>
      <w:iCs/>
      <w:color w:val="2F5496" w:themeColor="accent1" w:themeShade="BF"/>
    </w:rPr>
  </w:style>
  <w:style w:type="character" w:styleId="Riferimentointenso">
    <w:name w:val="Intense Reference"/>
    <w:basedOn w:val="Carpredefinitoparagrafo"/>
    <w:uiPriority w:val="32"/>
    <w:qFormat/>
    <w:rsid w:val="00E07A88"/>
    <w:rPr>
      <w:b/>
      <w:bCs/>
      <w:smallCaps/>
      <w:color w:val="2F5496" w:themeColor="accent1" w:themeShade="BF"/>
      <w:spacing w:val="5"/>
    </w:rPr>
  </w:style>
  <w:style w:type="paragraph" w:styleId="Titolosommario">
    <w:name w:val="TOC Heading"/>
    <w:basedOn w:val="Titolo1"/>
    <w:next w:val="Normale"/>
    <w:uiPriority w:val="39"/>
    <w:unhideWhenUsed/>
    <w:qFormat/>
    <w:rsid w:val="00455BBF"/>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2147DF"/>
    <w:pPr>
      <w:tabs>
        <w:tab w:val="right" w:leader="dot" w:pos="9628"/>
      </w:tabs>
      <w:spacing w:after="100"/>
    </w:pPr>
    <w:rPr>
      <w:b/>
      <w:bCs/>
      <w:noProof/>
      <w:color w:val="002060"/>
    </w:rPr>
  </w:style>
  <w:style w:type="paragraph" w:styleId="Sommario2">
    <w:name w:val="toc 2"/>
    <w:basedOn w:val="Normale"/>
    <w:next w:val="Normale"/>
    <w:autoRedefine/>
    <w:uiPriority w:val="39"/>
    <w:unhideWhenUsed/>
    <w:rsid w:val="00B0522E"/>
    <w:pPr>
      <w:spacing w:after="100"/>
      <w:ind w:left="220"/>
    </w:pPr>
  </w:style>
  <w:style w:type="character" w:styleId="Collegamentoipertestuale">
    <w:name w:val="Hyperlink"/>
    <w:basedOn w:val="Carpredefinitoparagrafo"/>
    <w:uiPriority w:val="99"/>
    <w:unhideWhenUsed/>
    <w:rsid w:val="00B0522E"/>
    <w:rPr>
      <w:color w:val="0563C1" w:themeColor="hyperlink"/>
      <w:u w:val="single"/>
    </w:rPr>
  </w:style>
  <w:style w:type="paragraph" w:styleId="Sommario3">
    <w:name w:val="toc 3"/>
    <w:basedOn w:val="Normale"/>
    <w:next w:val="Normale"/>
    <w:autoRedefine/>
    <w:uiPriority w:val="39"/>
    <w:unhideWhenUsed/>
    <w:rsid w:val="00724CA0"/>
    <w:pPr>
      <w:spacing w:after="100"/>
      <w:ind w:left="440"/>
    </w:pPr>
  </w:style>
  <w:style w:type="table" w:styleId="Grigliatabella">
    <w:name w:val="Table Grid"/>
    <w:basedOn w:val="Tabellanormale"/>
    <w:uiPriority w:val="39"/>
    <w:rsid w:val="00FE7EE7"/>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Intestazione">
    <w:name w:val="header"/>
    <w:basedOn w:val="Normale"/>
    <w:link w:val="IntestazioneCarattere"/>
    <w:uiPriority w:val="99"/>
    <w:unhideWhenUsed/>
    <w:rsid w:val="00F82044"/>
    <w:pPr>
      <w:tabs>
        <w:tab w:val="center" w:pos="4819"/>
        <w:tab w:val="right" w:pos="9638"/>
      </w:tabs>
      <w:spacing w:after="0"/>
    </w:pPr>
  </w:style>
  <w:style w:type="character" w:styleId="IntestazioneCarattere" w:customStyle="1">
    <w:name w:val="Intestazione Carattere"/>
    <w:basedOn w:val="Carpredefinitoparagrafo"/>
    <w:link w:val="Intestazione"/>
    <w:uiPriority w:val="99"/>
    <w:rsid w:val="00F82044"/>
  </w:style>
  <w:style w:type="paragraph" w:styleId="Pidipagina">
    <w:name w:val="footer"/>
    <w:basedOn w:val="Normale"/>
    <w:link w:val="PidipaginaCarattere"/>
    <w:uiPriority w:val="99"/>
    <w:unhideWhenUsed/>
    <w:rsid w:val="00F82044"/>
    <w:pPr>
      <w:tabs>
        <w:tab w:val="center" w:pos="4819"/>
        <w:tab w:val="right" w:pos="9638"/>
      </w:tabs>
      <w:spacing w:after="0"/>
    </w:pPr>
  </w:style>
  <w:style w:type="character" w:styleId="PidipaginaCarattere" w:customStyle="1">
    <w:name w:val="Piè di pagina Carattere"/>
    <w:basedOn w:val="Carpredefinitoparagrafo"/>
    <w:link w:val="Pidipagina"/>
    <w:uiPriority w:val="99"/>
    <w:rsid w:val="00F82044"/>
  </w:style>
  <w:style w:type="table" w:styleId="Tabellasemplice-3">
    <w:name w:val="Plain Table 3"/>
    <w:basedOn w:val="Tabellanormale"/>
    <w:uiPriority w:val="43"/>
    <w:rsid w:val="00161E2F"/>
    <w:pPr>
      <w:spacing w:after="0"/>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essunaspaziatura">
    <w:name w:val="No Spacing"/>
    <w:link w:val="NessunaspaziaturaCarattere"/>
    <w:uiPriority w:val="1"/>
    <w:qFormat/>
    <w:rsid w:val="00BF5BF5"/>
    <w:pPr>
      <w:spacing w:after="0"/>
    </w:pPr>
    <w:rPr>
      <w:rFonts w:eastAsiaTheme="minorEastAsia"/>
      <w:kern w:val="0"/>
      <w:lang w:eastAsia="it-IT"/>
      <w14:ligatures w14:val="none"/>
    </w:rPr>
  </w:style>
  <w:style w:type="character" w:styleId="NessunaspaziaturaCarattere" w:customStyle="1">
    <w:name w:val="Nessuna spaziatura Carattere"/>
    <w:basedOn w:val="Carpredefinitoparagrafo"/>
    <w:link w:val="Nessunaspaziatura"/>
    <w:uiPriority w:val="1"/>
    <w:rsid w:val="00BF5BF5"/>
    <w:rPr>
      <w:rFonts w:eastAsiaTheme="minorEastAsia"/>
      <w:kern w:val="0"/>
      <w:lang w:eastAsia="it-IT"/>
      <w14:ligatures w14:val="none"/>
    </w:rPr>
  </w:style>
  <w:style w:type="character" w:styleId="Testosegnaposto">
    <w:name w:val="Placeholder Text"/>
    <w:basedOn w:val="Carpredefinitoparagrafo"/>
    <w:uiPriority w:val="99"/>
    <w:semiHidden/>
    <w:rsid w:val="002826D2"/>
    <w:rPr>
      <w:color w:val="666666"/>
    </w:rPr>
  </w:style>
  <w:style w:type="character" w:styleId="Menzionenonrisolta">
    <w:name w:val="Unresolved Mention"/>
    <w:basedOn w:val="Carpredefinitoparagrafo"/>
    <w:uiPriority w:val="99"/>
    <w:semiHidden/>
    <w:unhideWhenUsed/>
    <w:rsid w:val="007369E3"/>
    <w:rPr>
      <w:color w:val="605E5C"/>
      <w:shd w:val="clear" w:color="auto" w:fill="E1DFDD"/>
    </w:rPr>
  </w:style>
  <w:style w:type="character" w:styleId="Collegamentovisitato">
    <w:name w:val="FollowedHyperlink"/>
    <w:basedOn w:val="Carpredefinitoparagrafo"/>
    <w:uiPriority w:val="99"/>
    <w:semiHidden/>
    <w:unhideWhenUsed/>
    <w:rsid w:val="007369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9667">
      <w:bodyDiv w:val="1"/>
      <w:marLeft w:val="0"/>
      <w:marRight w:val="0"/>
      <w:marTop w:val="0"/>
      <w:marBottom w:val="0"/>
      <w:divBdr>
        <w:top w:val="none" w:sz="0" w:space="0" w:color="auto"/>
        <w:left w:val="none" w:sz="0" w:space="0" w:color="auto"/>
        <w:bottom w:val="none" w:sz="0" w:space="0" w:color="auto"/>
        <w:right w:val="none" w:sz="0" w:space="0" w:color="auto"/>
      </w:divBdr>
      <w:divsChild>
        <w:div w:id="62917612">
          <w:marLeft w:val="0"/>
          <w:marRight w:val="0"/>
          <w:marTop w:val="0"/>
          <w:marBottom w:val="0"/>
          <w:divBdr>
            <w:top w:val="none" w:sz="0" w:space="0" w:color="auto"/>
            <w:left w:val="none" w:sz="0" w:space="0" w:color="auto"/>
            <w:bottom w:val="none" w:sz="0" w:space="0" w:color="auto"/>
            <w:right w:val="none" w:sz="0" w:space="0" w:color="auto"/>
          </w:divBdr>
        </w:div>
        <w:div w:id="72243802">
          <w:marLeft w:val="0"/>
          <w:marRight w:val="0"/>
          <w:marTop w:val="0"/>
          <w:marBottom w:val="0"/>
          <w:divBdr>
            <w:top w:val="none" w:sz="0" w:space="0" w:color="auto"/>
            <w:left w:val="none" w:sz="0" w:space="0" w:color="auto"/>
            <w:bottom w:val="none" w:sz="0" w:space="0" w:color="auto"/>
            <w:right w:val="none" w:sz="0" w:space="0" w:color="auto"/>
          </w:divBdr>
        </w:div>
        <w:div w:id="81028643">
          <w:marLeft w:val="0"/>
          <w:marRight w:val="0"/>
          <w:marTop w:val="0"/>
          <w:marBottom w:val="0"/>
          <w:divBdr>
            <w:top w:val="none" w:sz="0" w:space="0" w:color="auto"/>
            <w:left w:val="none" w:sz="0" w:space="0" w:color="auto"/>
            <w:bottom w:val="none" w:sz="0" w:space="0" w:color="auto"/>
            <w:right w:val="none" w:sz="0" w:space="0" w:color="auto"/>
          </w:divBdr>
        </w:div>
        <w:div w:id="317539763">
          <w:marLeft w:val="0"/>
          <w:marRight w:val="0"/>
          <w:marTop w:val="0"/>
          <w:marBottom w:val="0"/>
          <w:divBdr>
            <w:top w:val="none" w:sz="0" w:space="0" w:color="auto"/>
            <w:left w:val="none" w:sz="0" w:space="0" w:color="auto"/>
            <w:bottom w:val="none" w:sz="0" w:space="0" w:color="auto"/>
            <w:right w:val="none" w:sz="0" w:space="0" w:color="auto"/>
          </w:divBdr>
        </w:div>
        <w:div w:id="483591532">
          <w:marLeft w:val="0"/>
          <w:marRight w:val="0"/>
          <w:marTop w:val="0"/>
          <w:marBottom w:val="0"/>
          <w:divBdr>
            <w:top w:val="none" w:sz="0" w:space="0" w:color="auto"/>
            <w:left w:val="none" w:sz="0" w:space="0" w:color="auto"/>
            <w:bottom w:val="none" w:sz="0" w:space="0" w:color="auto"/>
            <w:right w:val="none" w:sz="0" w:space="0" w:color="auto"/>
          </w:divBdr>
        </w:div>
        <w:div w:id="562251868">
          <w:marLeft w:val="0"/>
          <w:marRight w:val="0"/>
          <w:marTop w:val="0"/>
          <w:marBottom w:val="0"/>
          <w:divBdr>
            <w:top w:val="none" w:sz="0" w:space="0" w:color="auto"/>
            <w:left w:val="none" w:sz="0" w:space="0" w:color="auto"/>
            <w:bottom w:val="none" w:sz="0" w:space="0" w:color="auto"/>
            <w:right w:val="none" w:sz="0" w:space="0" w:color="auto"/>
          </w:divBdr>
        </w:div>
        <w:div w:id="781999612">
          <w:marLeft w:val="0"/>
          <w:marRight w:val="0"/>
          <w:marTop w:val="0"/>
          <w:marBottom w:val="0"/>
          <w:divBdr>
            <w:top w:val="none" w:sz="0" w:space="0" w:color="auto"/>
            <w:left w:val="none" w:sz="0" w:space="0" w:color="auto"/>
            <w:bottom w:val="none" w:sz="0" w:space="0" w:color="auto"/>
            <w:right w:val="none" w:sz="0" w:space="0" w:color="auto"/>
          </w:divBdr>
        </w:div>
        <w:div w:id="1044522789">
          <w:marLeft w:val="0"/>
          <w:marRight w:val="0"/>
          <w:marTop w:val="0"/>
          <w:marBottom w:val="0"/>
          <w:divBdr>
            <w:top w:val="none" w:sz="0" w:space="0" w:color="auto"/>
            <w:left w:val="none" w:sz="0" w:space="0" w:color="auto"/>
            <w:bottom w:val="none" w:sz="0" w:space="0" w:color="auto"/>
            <w:right w:val="none" w:sz="0" w:space="0" w:color="auto"/>
          </w:divBdr>
        </w:div>
        <w:div w:id="1087920600">
          <w:marLeft w:val="0"/>
          <w:marRight w:val="0"/>
          <w:marTop w:val="0"/>
          <w:marBottom w:val="0"/>
          <w:divBdr>
            <w:top w:val="none" w:sz="0" w:space="0" w:color="auto"/>
            <w:left w:val="none" w:sz="0" w:space="0" w:color="auto"/>
            <w:bottom w:val="none" w:sz="0" w:space="0" w:color="auto"/>
            <w:right w:val="none" w:sz="0" w:space="0" w:color="auto"/>
          </w:divBdr>
        </w:div>
        <w:div w:id="1247766572">
          <w:marLeft w:val="0"/>
          <w:marRight w:val="0"/>
          <w:marTop w:val="0"/>
          <w:marBottom w:val="0"/>
          <w:divBdr>
            <w:top w:val="none" w:sz="0" w:space="0" w:color="auto"/>
            <w:left w:val="none" w:sz="0" w:space="0" w:color="auto"/>
            <w:bottom w:val="none" w:sz="0" w:space="0" w:color="auto"/>
            <w:right w:val="none" w:sz="0" w:space="0" w:color="auto"/>
          </w:divBdr>
        </w:div>
        <w:div w:id="1447231807">
          <w:marLeft w:val="0"/>
          <w:marRight w:val="0"/>
          <w:marTop w:val="0"/>
          <w:marBottom w:val="0"/>
          <w:divBdr>
            <w:top w:val="none" w:sz="0" w:space="0" w:color="auto"/>
            <w:left w:val="none" w:sz="0" w:space="0" w:color="auto"/>
            <w:bottom w:val="none" w:sz="0" w:space="0" w:color="auto"/>
            <w:right w:val="none" w:sz="0" w:space="0" w:color="auto"/>
          </w:divBdr>
        </w:div>
        <w:div w:id="1501120451">
          <w:marLeft w:val="0"/>
          <w:marRight w:val="0"/>
          <w:marTop w:val="0"/>
          <w:marBottom w:val="0"/>
          <w:divBdr>
            <w:top w:val="none" w:sz="0" w:space="0" w:color="auto"/>
            <w:left w:val="none" w:sz="0" w:space="0" w:color="auto"/>
            <w:bottom w:val="none" w:sz="0" w:space="0" w:color="auto"/>
            <w:right w:val="none" w:sz="0" w:space="0" w:color="auto"/>
          </w:divBdr>
        </w:div>
        <w:div w:id="1640960508">
          <w:marLeft w:val="0"/>
          <w:marRight w:val="0"/>
          <w:marTop w:val="0"/>
          <w:marBottom w:val="0"/>
          <w:divBdr>
            <w:top w:val="none" w:sz="0" w:space="0" w:color="auto"/>
            <w:left w:val="none" w:sz="0" w:space="0" w:color="auto"/>
            <w:bottom w:val="none" w:sz="0" w:space="0" w:color="auto"/>
            <w:right w:val="none" w:sz="0" w:space="0" w:color="auto"/>
          </w:divBdr>
        </w:div>
        <w:div w:id="1820727738">
          <w:marLeft w:val="0"/>
          <w:marRight w:val="0"/>
          <w:marTop w:val="0"/>
          <w:marBottom w:val="0"/>
          <w:divBdr>
            <w:top w:val="none" w:sz="0" w:space="0" w:color="auto"/>
            <w:left w:val="none" w:sz="0" w:space="0" w:color="auto"/>
            <w:bottom w:val="none" w:sz="0" w:space="0" w:color="auto"/>
            <w:right w:val="none" w:sz="0" w:space="0" w:color="auto"/>
          </w:divBdr>
        </w:div>
      </w:divsChild>
    </w:div>
    <w:div w:id="39092218">
      <w:bodyDiv w:val="1"/>
      <w:marLeft w:val="0"/>
      <w:marRight w:val="0"/>
      <w:marTop w:val="0"/>
      <w:marBottom w:val="0"/>
      <w:divBdr>
        <w:top w:val="none" w:sz="0" w:space="0" w:color="auto"/>
        <w:left w:val="none" w:sz="0" w:space="0" w:color="auto"/>
        <w:bottom w:val="none" w:sz="0" w:space="0" w:color="auto"/>
        <w:right w:val="none" w:sz="0" w:space="0" w:color="auto"/>
      </w:divBdr>
      <w:divsChild>
        <w:div w:id="124392020">
          <w:marLeft w:val="0"/>
          <w:marRight w:val="0"/>
          <w:marTop w:val="0"/>
          <w:marBottom w:val="0"/>
          <w:divBdr>
            <w:top w:val="none" w:sz="0" w:space="0" w:color="auto"/>
            <w:left w:val="none" w:sz="0" w:space="0" w:color="auto"/>
            <w:bottom w:val="none" w:sz="0" w:space="0" w:color="auto"/>
            <w:right w:val="none" w:sz="0" w:space="0" w:color="auto"/>
          </w:divBdr>
        </w:div>
        <w:div w:id="185947329">
          <w:marLeft w:val="0"/>
          <w:marRight w:val="0"/>
          <w:marTop w:val="0"/>
          <w:marBottom w:val="0"/>
          <w:divBdr>
            <w:top w:val="none" w:sz="0" w:space="0" w:color="auto"/>
            <w:left w:val="none" w:sz="0" w:space="0" w:color="auto"/>
            <w:bottom w:val="none" w:sz="0" w:space="0" w:color="auto"/>
            <w:right w:val="none" w:sz="0" w:space="0" w:color="auto"/>
          </w:divBdr>
        </w:div>
        <w:div w:id="384258831">
          <w:marLeft w:val="0"/>
          <w:marRight w:val="0"/>
          <w:marTop w:val="0"/>
          <w:marBottom w:val="0"/>
          <w:divBdr>
            <w:top w:val="none" w:sz="0" w:space="0" w:color="auto"/>
            <w:left w:val="none" w:sz="0" w:space="0" w:color="auto"/>
            <w:bottom w:val="none" w:sz="0" w:space="0" w:color="auto"/>
            <w:right w:val="none" w:sz="0" w:space="0" w:color="auto"/>
          </w:divBdr>
        </w:div>
        <w:div w:id="459615949">
          <w:marLeft w:val="0"/>
          <w:marRight w:val="0"/>
          <w:marTop w:val="0"/>
          <w:marBottom w:val="0"/>
          <w:divBdr>
            <w:top w:val="none" w:sz="0" w:space="0" w:color="auto"/>
            <w:left w:val="none" w:sz="0" w:space="0" w:color="auto"/>
            <w:bottom w:val="none" w:sz="0" w:space="0" w:color="auto"/>
            <w:right w:val="none" w:sz="0" w:space="0" w:color="auto"/>
          </w:divBdr>
        </w:div>
        <w:div w:id="571962039">
          <w:marLeft w:val="0"/>
          <w:marRight w:val="0"/>
          <w:marTop w:val="0"/>
          <w:marBottom w:val="0"/>
          <w:divBdr>
            <w:top w:val="none" w:sz="0" w:space="0" w:color="auto"/>
            <w:left w:val="none" w:sz="0" w:space="0" w:color="auto"/>
            <w:bottom w:val="none" w:sz="0" w:space="0" w:color="auto"/>
            <w:right w:val="none" w:sz="0" w:space="0" w:color="auto"/>
          </w:divBdr>
        </w:div>
        <w:div w:id="621765930">
          <w:marLeft w:val="0"/>
          <w:marRight w:val="0"/>
          <w:marTop w:val="0"/>
          <w:marBottom w:val="0"/>
          <w:divBdr>
            <w:top w:val="none" w:sz="0" w:space="0" w:color="auto"/>
            <w:left w:val="none" w:sz="0" w:space="0" w:color="auto"/>
            <w:bottom w:val="none" w:sz="0" w:space="0" w:color="auto"/>
            <w:right w:val="none" w:sz="0" w:space="0" w:color="auto"/>
          </w:divBdr>
        </w:div>
        <w:div w:id="746534948">
          <w:marLeft w:val="0"/>
          <w:marRight w:val="0"/>
          <w:marTop w:val="0"/>
          <w:marBottom w:val="0"/>
          <w:divBdr>
            <w:top w:val="none" w:sz="0" w:space="0" w:color="auto"/>
            <w:left w:val="none" w:sz="0" w:space="0" w:color="auto"/>
            <w:bottom w:val="none" w:sz="0" w:space="0" w:color="auto"/>
            <w:right w:val="none" w:sz="0" w:space="0" w:color="auto"/>
          </w:divBdr>
        </w:div>
        <w:div w:id="785079220">
          <w:marLeft w:val="0"/>
          <w:marRight w:val="0"/>
          <w:marTop w:val="0"/>
          <w:marBottom w:val="0"/>
          <w:divBdr>
            <w:top w:val="none" w:sz="0" w:space="0" w:color="auto"/>
            <w:left w:val="none" w:sz="0" w:space="0" w:color="auto"/>
            <w:bottom w:val="none" w:sz="0" w:space="0" w:color="auto"/>
            <w:right w:val="none" w:sz="0" w:space="0" w:color="auto"/>
          </w:divBdr>
        </w:div>
        <w:div w:id="832258077">
          <w:marLeft w:val="0"/>
          <w:marRight w:val="0"/>
          <w:marTop w:val="0"/>
          <w:marBottom w:val="0"/>
          <w:divBdr>
            <w:top w:val="none" w:sz="0" w:space="0" w:color="auto"/>
            <w:left w:val="none" w:sz="0" w:space="0" w:color="auto"/>
            <w:bottom w:val="none" w:sz="0" w:space="0" w:color="auto"/>
            <w:right w:val="none" w:sz="0" w:space="0" w:color="auto"/>
          </w:divBdr>
        </w:div>
        <w:div w:id="836580975">
          <w:marLeft w:val="0"/>
          <w:marRight w:val="0"/>
          <w:marTop w:val="0"/>
          <w:marBottom w:val="0"/>
          <w:divBdr>
            <w:top w:val="none" w:sz="0" w:space="0" w:color="auto"/>
            <w:left w:val="none" w:sz="0" w:space="0" w:color="auto"/>
            <w:bottom w:val="none" w:sz="0" w:space="0" w:color="auto"/>
            <w:right w:val="none" w:sz="0" w:space="0" w:color="auto"/>
          </w:divBdr>
        </w:div>
        <w:div w:id="1428117890">
          <w:marLeft w:val="0"/>
          <w:marRight w:val="0"/>
          <w:marTop w:val="0"/>
          <w:marBottom w:val="0"/>
          <w:divBdr>
            <w:top w:val="none" w:sz="0" w:space="0" w:color="auto"/>
            <w:left w:val="none" w:sz="0" w:space="0" w:color="auto"/>
            <w:bottom w:val="none" w:sz="0" w:space="0" w:color="auto"/>
            <w:right w:val="none" w:sz="0" w:space="0" w:color="auto"/>
          </w:divBdr>
        </w:div>
        <w:div w:id="1457525035">
          <w:marLeft w:val="0"/>
          <w:marRight w:val="0"/>
          <w:marTop w:val="0"/>
          <w:marBottom w:val="0"/>
          <w:divBdr>
            <w:top w:val="none" w:sz="0" w:space="0" w:color="auto"/>
            <w:left w:val="none" w:sz="0" w:space="0" w:color="auto"/>
            <w:bottom w:val="none" w:sz="0" w:space="0" w:color="auto"/>
            <w:right w:val="none" w:sz="0" w:space="0" w:color="auto"/>
          </w:divBdr>
        </w:div>
        <w:div w:id="1839495884">
          <w:marLeft w:val="0"/>
          <w:marRight w:val="0"/>
          <w:marTop w:val="0"/>
          <w:marBottom w:val="0"/>
          <w:divBdr>
            <w:top w:val="none" w:sz="0" w:space="0" w:color="auto"/>
            <w:left w:val="none" w:sz="0" w:space="0" w:color="auto"/>
            <w:bottom w:val="none" w:sz="0" w:space="0" w:color="auto"/>
            <w:right w:val="none" w:sz="0" w:space="0" w:color="auto"/>
          </w:divBdr>
        </w:div>
        <w:div w:id="1853564378">
          <w:marLeft w:val="0"/>
          <w:marRight w:val="0"/>
          <w:marTop w:val="0"/>
          <w:marBottom w:val="0"/>
          <w:divBdr>
            <w:top w:val="none" w:sz="0" w:space="0" w:color="auto"/>
            <w:left w:val="none" w:sz="0" w:space="0" w:color="auto"/>
            <w:bottom w:val="none" w:sz="0" w:space="0" w:color="auto"/>
            <w:right w:val="none" w:sz="0" w:space="0" w:color="auto"/>
          </w:divBdr>
        </w:div>
      </w:divsChild>
    </w:div>
    <w:div w:id="73819940">
      <w:bodyDiv w:val="1"/>
      <w:marLeft w:val="0"/>
      <w:marRight w:val="0"/>
      <w:marTop w:val="0"/>
      <w:marBottom w:val="0"/>
      <w:divBdr>
        <w:top w:val="none" w:sz="0" w:space="0" w:color="auto"/>
        <w:left w:val="none" w:sz="0" w:space="0" w:color="auto"/>
        <w:bottom w:val="none" w:sz="0" w:space="0" w:color="auto"/>
        <w:right w:val="none" w:sz="0" w:space="0" w:color="auto"/>
      </w:divBdr>
    </w:div>
    <w:div w:id="108159931">
      <w:bodyDiv w:val="1"/>
      <w:marLeft w:val="0"/>
      <w:marRight w:val="0"/>
      <w:marTop w:val="0"/>
      <w:marBottom w:val="0"/>
      <w:divBdr>
        <w:top w:val="none" w:sz="0" w:space="0" w:color="auto"/>
        <w:left w:val="none" w:sz="0" w:space="0" w:color="auto"/>
        <w:bottom w:val="none" w:sz="0" w:space="0" w:color="auto"/>
        <w:right w:val="none" w:sz="0" w:space="0" w:color="auto"/>
      </w:divBdr>
    </w:div>
    <w:div w:id="109055879">
      <w:bodyDiv w:val="1"/>
      <w:marLeft w:val="0"/>
      <w:marRight w:val="0"/>
      <w:marTop w:val="0"/>
      <w:marBottom w:val="0"/>
      <w:divBdr>
        <w:top w:val="none" w:sz="0" w:space="0" w:color="auto"/>
        <w:left w:val="none" w:sz="0" w:space="0" w:color="auto"/>
        <w:bottom w:val="none" w:sz="0" w:space="0" w:color="auto"/>
        <w:right w:val="none" w:sz="0" w:space="0" w:color="auto"/>
      </w:divBdr>
      <w:divsChild>
        <w:div w:id="103309563">
          <w:marLeft w:val="0"/>
          <w:marRight w:val="0"/>
          <w:marTop w:val="0"/>
          <w:marBottom w:val="0"/>
          <w:divBdr>
            <w:top w:val="none" w:sz="0" w:space="0" w:color="auto"/>
            <w:left w:val="none" w:sz="0" w:space="0" w:color="auto"/>
            <w:bottom w:val="none" w:sz="0" w:space="0" w:color="auto"/>
            <w:right w:val="none" w:sz="0" w:space="0" w:color="auto"/>
          </w:divBdr>
        </w:div>
        <w:div w:id="233007977">
          <w:marLeft w:val="0"/>
          <w:marRight w:val="0"/>
          <w:marTop w:val="0"/>
          <w:marBottom w:val="0"/>
          <w:divBdr>
            <w:top w:val="none" w:sz="0" w:space="0" w:color="auto"/>
            <w:left w:val="none" w:sz="0" w:space="0" w:color="auto"/>
            <w:bottom w:val="none" w:sz="0" w:space="0" w:color="auto"/>
            <w:right w:val="none" w:sz="0" w:space="0" w:color="auto"/>
          </w:divBdr>
        </w:div>
        <w:div w:id="346686717">
          <w:marLeft w:val="0"/>
          <w:marRight w:val="0"/>
          <w:marTop w:val="0"/>
          <w:marBottom w:val="0"/>
          <w:divBdr>
            <w:top w:val="none" w:sz="0" w:space="0" w:color="auto"/>
            <w:left w:val="none" w:sz="0" w:space="0" w:color="auto"/>
            <w:bottom w:val="none" w:sz="0" w:space="0" w:color="auto"/>
            <w:right w:val="none" w:sz="0" w:space="0" w:color="auto"/>
          </w:divBdr>
        </w:div>
        <w:div w:id="349645798">
          <w:marLeft w:val="0"/>
          <w:marRight w:val="0"/>
          <w:marTop w:val="0"/>
          <w:marBottom w:val="0"/>
          <w:divBdr>
            <w:top w:val="none" w:sz="0" w:space="0" w:color="auto"/>
            <w:left w:val="none" w:sz="0" w:space="0" w:color="auto"/>
            <w:bottom w:val="none" w:sz="0" w:space="0" w:color="auto"/>
            <w:right w:val="none" w:sz="0" w:space="0" w:color="auto"/>
          </w:divBdr>
        </w:div>
        <w:div w:id="424501751">
          <w:marLeft w:val="0"/>
          <w:marRight w:val="0"/>
          <w:marTop w:val="0"/>
          <w:marBottom w:val="0"/>
          <w:divBdr>
            <w:top w:val="none" w:sz="0" w:space="0" w:color="auto"/>
            <w:left w:val="none" w:sz="0" w:space="0" w:color="auto"/>
            <w:bottom w:val="none" w:sz="0" w:space="0" w:color="auto"/>
            <w:right w:val="none" w:sz="0" w:space="0" w:color="auto"/>
          </w:divBdr>
        </w:div>
        <w:div w:id="428887228">
          <w:marLeft w:val="0"/>
          <w:marRight w:val="0"/>
          <w:marTop w:val="0"/>
          <w:marBottom w:val="0"/>
          <w:divBdr>
            <w:top w:val="none" w:sz="0" w:space="0" w:color="auto"/>
            <w:left w:val="none" w:sz="0" w:space="0" w:color="auto"/>
            <w:bottom w:val="none" w:sz="0" w:space="0" w:color="auto"/>
            <w:right w:val="none" w:sz="0" w:space="0" w:color="auto"/>
          </w:divBdr>
        </w:div>
        <w:div w:id="487525853">
          <w:marLeft w:val="0"/>
          <w:marRight w:val="0"/>
          <w:marTop w:val="0"/>
          <w:marBottom w:val="0"/>
          <w:divBdr>
            <w:top w:val="none" w:sz="0" w:space="0" w:color="auto"/>
            <w:left w:val="none" w:sz="0" w:space="0" w:color="auto"/>
            <w:bottom w:val="none" w:sz="0" w:space="0" w:color="auto"/>
            <w:right w:val="none" w:sz="0" w:space="0" w:color="auto"/>
          </w:divBdr>
        </w:div>
        <w:div w:id="500317336">
          <w:marLeft w:val="0"/>
          <w:marRight w:val="0"/>
          <w:marTop w:val="0"/>
          <w:marBottom w:val="0"/>
          <w:divBdr>
            <w:top w:val="none" w:sz="0" w:space="0" w:color="auto"/>
            <w:left w:val="none" w:sz="0" w:space="0" w:color="auto"/>
            <w:bottom w:val="none" w:sz="0" w:space="0" w:color="auto"/>
            <w:right w:val="none" w:sz="0" w:space="0" w:color="auto"/>
          </w:divBdr>
        </w:div>
        <w:div w:id="543835895">
          <w:marLeft w:val="0"/>
          <w:marRight w:val="0"/>
          <w:marTop w:val="0"/>
          <w:marBottom w:val="0"/>
          <w:divBdr>
            <w:top w:val="none" w:sz="0" w:space="0" w:color="auto"/>
            <w:left w:val="none" w:sz="0" w:space="0" w:color="auto"/>
            <w:bottom w:val="none" w:sz="0" w:space="0" w:color="auto"/>
            <w:right w:val="none" w:sz="0" w:space="0" w:color="auto"/>
          </w:divBdr>
        </w:div>
        <w:div w:id="644315263">
          <w:marLeft w:val="0"/>
          <w:marRight w:val="0"/>
          <w:marTop w:val="0"/>
          <w:marBottom w:val="0"/>
          <w:divBdr>
            <w:top w:val="none" w:sz="0" w:space="0" w:color="auto"/>
            <w:left w:val="none" w:sz="0" w:space="0" w:color="auto"/>
            <w:bottom w:val="none" w:sz="0" w:space="0" w:color="auto"/>
            <w:right w:val="none" w:sz="0" w:space="0" w:color="auto"/>
          </w:divBdr>
        </w:div>
        <w:div w:id="676733973">
          <w:marLeft w:val="0"/>
          <w:marRight w:val="0"/>
          <w:marTop w:val="0"/>
          <w:marBottom w:val="0"/>
          <w:divBdr>
            <w:top w:val="none" w:sz="0" w:space="0" w:color="auto"/>
            <w:left w:val="none" w:sz="0" w:space="0" w:color="auto"/>
            <w:bottom w:val="none" w:sz="0" w:space="0" w:color="auto"/>
            <w:right w:val="none" w:sz="0" w:space="0" w:color="auto"/>
          </w:divBdr>
        </w:div>
        <w:div w:id="717513808">
          <w:marLeft w:val="0"/>
          <w:marRight w:val="0"/>
          <w:marTop w:val="0"/>
          <w:marBottom w:val="0"/>
          <w:divBdr>
            <w:top w:val="none" w:sz="0" w:space="0" w:color="auto"/>
            <w:left w:val="none" w:sz="0" w:space="0" w:color="auto"/>
            <w:bottom w:val="none" w:sz="0" w:space="0" w:color="auto"/>
            <w:right w:val="none" w:sz="0" w:space="0" w:color="auto"/>
          </w:divBdr>
        </w:div>
        <w:div w:id="735275968">
          <w:marLeft w:val="0"/>
          <w:marRight w:val="0"/>
          <w:marTop w:val="0"/>
          <w:marBottom w:val="0"/>
          <w:divBdr>
            <w:top w:val="none" w:sz="0" w:space="0" w:color="auto"/>
            <w:left w:val="none" w:sz="0" w:space="0" w:color="auto"/>
            <w:bottom w:val="none" w:sz="0" w:space="0" w:color="auto"/>
            <w:right w:val="none" w:sz="0" w:space="0" w:color="auto"/>
          </w:divBdr>
        </w:div>
        <w:div w:id="736316736">
          <w:marLeft w:val="0"/>
          <w:marRight w:val="0"/>
          <w:marTop w:val="0"/>
          <w:marBottom w:val="0"/>
          <w:divBdr>
            <w:top w:val="none" w:sz="0" w:space="0" w:color="auto"/>
            <w:left w:val="none" w:sz="0" w:space="0" w:color="auto"/>
            <w:bottom w:val="none" w:sz="0" w:space="0" w:color="auto"/>
            <w:right w:val="none" w:sz="0" w:space="0" w:color="auto"/>
          </w:divBdr>
        </w:div>
        <w:div w:id="801002571">
          <w:marLeft w:val="0"/>
          <w:marRight w:val="0"/>
          <w:marTop w:val="0"/>
          <w:marBottom w:val="0"/>
          <w:divBdr>
            <w:top w:val="none" w:sz="0" w:space="0" w:color="auto"/>
            <w:left w:val="none" w:sz="0" w:space="0" w:color="auto"/>
            <w:bottom w:val="none" w:sz="0" w:space="0" w:color="auto"/>
            <w:right w:val="none" w:sz="0" w:space="0" w:color="auto"/>
          </w:divBdr>
        </w:div>
        <w:div w:id="909118553">
          <w:marLeft w:val="0"/>
          <w:marRight w:val="0"/>
          <w:marTop w:val="0"/>
          <w:marBottom w:val="0"/>
          <w:divBdr>
            <w:top w:val="none" w:sz="0" w:space="0" w:color="auto"/>
            <w:left w:val="none" w:sz="0" w:space="0" w:color="auto"/>
            <w:bottom w:val="none" w:sz="0" w:space="0" w:color="auto"/>
            <w:right w:val="none" w:sz="0" w:space="0" w:color="auto"/>
          </w:divBdr>
        </w:div>
        <w:div w:id="989792596">
          <w:marLeft w:val="0"/>
          <w:marRight w:val="0"/>
          <w:marTop w:val="0"/>
          <w:marBottom w:val="0"/>
          <w:divBdr>
            <w:top w:val="none" w:sz="0" w:space="0" w:color="auto"/>
            <w:left w:val="none" w:sz="0" w:space="0" w:color="auto"/>
            <w:bottom w:val="none" w:sz="0" w:space="0" w:color="auto"/>
            <w:right w:val="none" w:sz="0" w:space="0" w:color="auto"/>
          </w:divBdr>
        </w:div>
        <w:div w:id="1021974870">
          <w:marLeft w:val="0"/>
          <w:marRight w:val="0"/>
          <w:marTop w:val="0"/>
          <w:marBottom w:val="0"/>
          <w:divBdr>
            <w:top w:val="none" w:sz="0" w:space="0" w:color="auto"/>
            <w:left w:val="none" w:sz="0" w:space="0" w:color="auto"/>
            <w:bottom w:val="none" w:sz="0" w:space="0" w:color="auto"/>
            <w:right w:val="none" w:sz="0" w:space="0" w:color="auto"/>
          </w:divBdr>
        </w:div>
        <w:div w:id="1037664213">
          <w:marLeft w:val="0"/>
          <w:marRight w:val="0"/>
          <w:marTop w:val="0"/>
          <w:marBottom w:val="0"/>
          <w:divBdr>
            <w:top w:val="none" w:sz="0" w:space="0" w:color="auto"/>
            <w:left w:val="none" w:sz="0" w:space="0" w:color="auto"/>
            <w:bottom w:val="none" w:sz="0" w:space="0" w:color="auto"/>
            <w:right w:val="none" w:sz="0" w:space="0" w:color="auto"/>
          </w:divBdr>
        </w:div>
        <w:div w:id="1037898181">
          <w:marLeft w:val="0"/>
          <w:marRight w:val="0"/>
          <w:marTop w:val="0"/>
          <w:marBottom w:val="0"/>
          <w:divBdr>
            <w:top w:val="none" w:sz="0" w:space="0" w:color="auto"/>
            <w:left w:val="none" w:sz="0" w:space="0" w:color="auto"/>
            <w:bottom w:val="none" w:sz="0" w:space="0" w:color="auto"/>
            <w:right w:val="none" w:sz="0" w:space="0" w:color="auto"/>
          </w:divBdr>
        </w:div>
        <w:div w:id="1065685132">
          <w:marLeft w:val="0"/>
          <w:marRight w:val="0"/>
          <w:marTop w:val="0"/>
          <w:marBottom w:val="0"/>
          <w:divBdr>
            <w:top w:val="none" w:sz="0" w:space="0" w:color="auto"/>
            <w:left w:val="none" w:sz="0" w:space="0" w:color="auto"/>
            <w:bottom w:val="none" w:sz="0" w:space="0" w:color="auto"/>
            <w:right w:val="none" w:sz="0" w:space="0" w:color="auto"/>
          </w:divBdr>
        </w:div>
        <w:div w:id="1066148872">
          <w:marLeft w:val="0"/>
          <w:marRight w:val="0"/>
          <w:marTop w:val="0"/>
          <w:marBottom w:val="0"/>
          <w:divBdr>
            <w:top w:val="none" w:sz="0" w:space="0" w:color="auto"/>
            <w:left w:val="none" w:sz="0" w:space="0" w:color="auto"/>
            <w:bottom w:val="none" w:sz="0" w:space="0" w:color="auto"/>
            <w:right w:val="none" w:sz="0" w:space="0" w:color="auto"/>
          </w:divBdr>
        </w:div>
        <w:div w:id="1160345028">
          <w:marLeft w:val="0"/>
          <w:marRight w:val="0"/>
          <w:marTop w:val="0"/>
          <w:marBottom w:val="0"/>
          <w:divBdr>
            <w:top w:val="none" w:sz="0" w:space="0" w:color="auto"/>
            <w:left w:val="none" w:sz="0" w:space="0" w:color="auto"/>
            <w:bottom w:val="none" w:sz="0" w:space="0" w:color="auto"/>
            <w:right w:val="none" w:sz="0" w:space="0" w:color="auto"/>
          </w:divBdr>
        </w:div>
        <w:div w:id="1252081033">
          <w:marLeft w:val="0"/>
          <w:marRight w:val="0"/>
          <w:marTop w:val="0"/>
          <w:marBottom w:val="0"/>
          <w:divBdr>
            <w:top w:val="none" w:sz="0" w:space="0" w:color="auto"/>
            <w:left w:val="none" w:sz="0" w:space="0" w:color="auto"/>
            <w:bottom w:val="none" w:sz="0" w:space="0" w:color="auto"/>
            <w:right w:val="none" w:sz="0" w:space="0" w:color="auto"/>
          </w:divBdr>
        </w:div>
        <w:div w:id="1474634944">
          <w:marLeft w:val="0"/>
          <w:marRight w:val="0"/>
          <w:marTop w:val="0"/>
          <w:marBottom w:val="0"/>
          <w:divBdr>
            <w:top w:val="none" w:sz="0" w:space="0" w:color="auto"/>
            <w:left w:val="none" w:sz="0" w:space="0" w:color="auto"/>
            <w:bottom w:val="none" w:sz="0" w:space="0" w:color="auto"/>
            <w:right w:val="none" w:sz="0" w:space="0" w:color="auto"/>
          </w:divBdr>
        </w:div>
        <w:div w:id="1515220169">
          <w:marLeft w:val="0"/>
          <w:marRight w:val="0"/>
          <w:marTop w:val="0"/>
          <w:marBottom w:val="0"/>
          <w:divBdr>
            <w:top w:val="none" w:sz="0" w:space="0" w:color="auto"/>
            <w:left w:val="none" w:sz="0" w:space="0" w:color="auto"/>
            <w:bottom w:val="none" w:sz="0" w:space="0" w:color="auto"/>
            <w:right w:val="none" w:sz="0" w:space="0" w:color="auto"/>
          </w:divBdr>
        </w:div>
        <w:div w:id="1559978912">
          <w:marLeft w:val="0"/>
          <w:marRight w:val="0"/>
          <w:marTop w:val="0"/>
          <w:marBottom w:val="0"/>
          <w:divBdr>
            <w:top w:val="none" w:sz="0" w:space="0" w:color="auto"/>
            <w:left w:val="none" w:sz="0" w:space="0" w:color="auto"/>
            <w:bottom w:val="none" w:sz="0" w:space="0" w:color="auto"/>
            <w:right w:val="none" w:sz="0" w:space="0" w:color="auto"/>
          </w:divBdr>
        </w:div>
        <w:div w:id="1587105282">
          <w:marLeft w:val="0"/>
          <w:marRight w:val="0"/>
          <w:marTop w:val="0"/>
          <w:marBottom w:val="0"/>
          <w:divBdr>
            <w:top w:val="none" w:sz="0" w:space="0" w:color="auto"/>
            <w:left w:val="none" w:sz="0" w:space="0" w:color="auto"/>
            <w:bottom w:val="none" w:sz="0" w:space="0" w:color="auto"/>
            <w:right w:val="none" w:sz="0" w:space="0" w:color="auto"/>
          </w:divBdr>
        </w:div>
        <w:div w:id="1587694027">
          <w:marLeft w:val="0"/>
          <w:marRight w:val="0"/>
          <w:marTop w:val="0"/>
          <w:marBottom w:val="0"/>
          <w:divBdr>
            <w:top w:val="none" w:sz="0" w:space="0" w:color="auto"/>
            <w:left w:val="none" w:sz="0" w:space="0" w:color="auto"/>
            <w:bottom w:val="none" w:sz="0" w:space="0" w:color="auto"/>
            <w:right w:val="none" w:sz="0" w:space="0" w:color="auto"/>
          </w:divBdr>
        </w:div>
        <w:div w:id="1588029267">
          <w:marLeft w:val="0"/>
          <w:marRight w:val="0"/>
          <w:marTop w:val="0"/>
          <w:marBottom w:val="0"/>
          <w:divBdr>
            <w:top w:val="none" w:sz="0" w:space="0" w:color="auto"/>
            <w:left w:val="none" w:sz="0" w:space="0" w:color="auto"/>
            <w:bottom w:val="none" w:sz="0" w:space="0" w:color="auto"/>
            <w:right w:val="none" w:sz="0" w:space="0" w:color="auto"/>
          </w:divBdr>
        </w:div>
        <w:div w:id="1629703938">
          <w:marLeft w:val="0"/>
          <w:marRight w:val="0"/>
          <w:marTop w:val="0"/>
          <w:marBottom w:val="0"/>
          <w:divBdr>
            <w:top w:val="none" w:sz="0" w:space="0" w:color="auto"/>
            <w:left w:val="none" w:sz="0" w:space="0" w:color="auto"/>
            <w:bottom w:val="none" w:sz="0" w:space="0" w:color="auto"/>
            <w:right w:val="none" w:sz="0" w:space="0" w:color="auto"/>
          </w:divBdr>
        </w:div>
        <w:div w:id="1670252328">
          <w:marLeft w:val="0"/>
          <w:marRight w:val="0"/>
          <w:marTop w:val="0"/>
          <w:marBottom w:val="0"/>
          <w:divBdr>
            <w:top w:val="none" w:sz="0" w:space="0" w:color="auto"/>
            <w:left w:val="none" w:sz="0" w:space="0" w:color="auto"/>
            <w:bottom w:val="none" w:sz="0" w:space="0" w:color="auto"/>
            <w:right w:val="none" w:sz="0" w:space="0" w:color="auto"/>
          </w:divBdr>
        </w:div>
        <w:div w:id="1732851343">
          <w:marLeft w:val="0"/>
          <w:marRight w:val="0"/>
          <w:marTop w:val="0"/>
          <w:marBottom w:val="0"/>
          <w:divBdr>
            <w:top w:val="none" w:sz="0" w:space="0" w:color="auto"/>
            <w:left w:val="none" w:sz="0" w:space="0" w:color="auto"/>
            <w:bottom w:val="none" w:sz="0" w:space="0" w:color="auto"/>
            <w:right w:val="none" w:sz="0" w:space="0" w:color="auto"/>
          </w:divBdr>
        </w:div>
        <w:div w:id="1740710732">
          <w:marLeft w:val="0"/>
          <w:marRight w:val="0"/>
          <w:marTop w:val="0"/>
          <w:marBottom w:val="0"/>
          <w:divBdr>
            <w:top w:val="none" w:sz="0" w:space="0" w:color="auto"/>
            <w:left w:val="none" w:sz="0" w:space="0" w:color="auto"/>
            <w:bottom w:val="none" w:sz="0" w:space="0" w:color="auto"/>
            <w:right w:val="none" w:sz="0" w:space="0" w:color="auto"/>
          </w:divBdr>
        </w:div>
        <w:div w:id="1857381135">
          <w:marLeft w:val="0"/>
          <w:marRight w:val="0"/>
          <w:marTop w:val="0"/>
          <w:marBottom w:val="0"/>
          <w:divBdr>
            <w:top w:val="none" w:sz="0" w:space="0" w:color="auto"/>
            <w:left w:val="none" w:sz="0" w:space="0" w:color="auto"/>
            <w:bottom w:val="none" w:sz="0" w:space="0" w:color="auto"/>
            <w:right w:val="none" w:sz="0" w:space="0" w:color="auto"/>
          </w:divBdr>
        </w:div>
        <w:div w:id="1876502978">
          <w:marLeft w:val="0"/>
          <w:marRight w:val="0"/>
          <w:marTop w:val="0"/>
          <w:marBottom w:val="0"/>
          <w:divBdr>
            <w:top w:val="none" w:sz="0" w:space="0" w:color="auto"/>
            <w:left w:val="none" w:sz="0" w:space="0" w:color="auto"/>
            <w:bottom w:val="none" w:sz="0" w:space="0" w:color="auto"/>
            <w:right w:val="none" w:sz="0" w:space="0" w:color="auto"/>
          </w:divBdr>
        </w:div>
        <w:div w:id="1931813184">
          <w:marLeft w:val="0"/>
          <w:marRight w:val="0"/>
          <w:marTop w:val="0"/>
          <w:marBottom w:val="0"/>
          <w:divBdr>
            <w:top w:val="none" w:sz="0" w:space="0" w:color="auto"/>
            <w:left w:val="none" w:sz="0" w:space="0" w:color="auto"/>
            <w:bottom w:val="none" w:sz="0" w:space="0" w:color="auto"/>
            <w:right w:val="none" w:sz="0" w:space="0" w:color="auto"/>
          </w:divBdr>
        </w:div>
        <w:div w:id="1968001039">
          <w:marLeft w:val="0"/>
          <w:marRight w:val="0"/>
          <w:marTop w:val="0"/>
          <w:marBottom w:val="0"/>
          <w:divBdr>
            <w:top w:val="none" w:sz="0" w:space="0" w:color="auto"/>
            <w:left w:val="none" w:sz="0" w:space="0" w:color="auto"/>
            <w:bottom w:val="none" w:sz="0" w:space="0" w:color="auto"/>
            <w:right w:val="none" w:sz="0" w:space="0" w:color="auto"/>
          </w:divBdr>
        </w:div>
        <w:div w:id="1997953407">
          <w:marLeft w:val="0"/>
          <w:marRight w:val="0"/>
          <w:marTop w:val="0"/>
          <w:marBottom w:val="0"/>
          <w:divBdr>
            <w:top w:val="none" w:sz="0" w:space="0" w:color="auto"/>
            <w:left w:val="none" w:sz="0" w:space="0" w:color="auto"/>
            <w:bottom w:val="none" w:sz="0" w:space="0" w:color="auto"/>
            <w:right w:val="none" w:sz="0" w:space="0" w:color="auto"/>
          </w:divBdr>
        </w:div>
        <w:div w:id="2023314814">
          <w:marLeft w:val="0"/>
          <w:marRight w:val="0"/>
          <w:marTop w:val="0"/>
          <w:marBottom w:val="0"/>
          <w:divBdr>
            <w:top w:val="none" w:sz="0" w:space="0" w:color="auto"/>
            <w:left w:val="none" w:sz="0" w:space="0" w:color="auto"/>
            <w:bottom w:val="none" w:sz="0" w:space="0" w:color="auto"/>
            <w:right w:val="none" w:sz="0" w:space="0" w:color="auto"/>
          </w:divBdr>
        </w:div>
        <w:div w:id="2062944379">
          <w:marLeft w:val="0"/>
          <w:marRight w:val="0"/>
          <w:marTop w:val="0"/>
          <w:marBottom w:val="0"/>
          <w:divBdr>
            <w:top w:val="none" w:sz="0" w:space="0" w:color="auto"/>
            <w:left w:val="none" w:sz="0" w:space="0" w:color="auto"/>
            <w:bottom w:val="none" w:sz="0" w:space="0" w:color="auto"/>
            <w:right w:val="none" w:sz="0" w:space="0" w:color="auto"/>
          </w:divBdr>
        </w:div>
        <w:div w:id="2081907247">
          <w:marLeft w:val="0"/>
          <w:marRight w:val="0"/>
          <w:marTop w:val="0"/>
          <w:marBottom w:val="0"/>
          <w:divBdr>
            <w:top w:val="none" w:sz="0" w:space="0" w:color="auto"/>
            <w:left w:val="none" w:sz="0" w:space="0" w:color="auto"/>
            <w:bottom w:val="none" w:sz="0" w:space="0" w:color="auto"/>
            <w:right w:val="none" w:sz="0" w:space="0" w:color="auto"/>
          </w:divBdr>
        </w:div>
        <w:div w:id="2082168690">
          <w:marLeft w:val="0"/>
          <w:marRight w:val="0"/>
          <w:marTop w:val="0"/>
          <w:marBottom w:val="0"/>
          <w:divBdr>
            <w:top w:val="none" w:sz="0" w:space="0" w:color="auto"/>
            <w:left w:val="none" w:sz="0" w:space="0" w:color="auto"/>
            <w:bottom w:val="none" w:sz="0" w:space="0" w:color="auto"/>
            <w:right w:val="none" w:sz="0" w:space="0" w:color="auto"/>
          </w:divBdr>
        </w:div>
      </w:divsChild>
    </w:div>
    <w:div w:id="115562810">
      <w:bodyDiv w:val="1"/>
      <w:marLeft w:val="0"/>
      <w:marRight w:val="0"/>
      <w:marTop w:val="0"/>
      <w:marBottom w:val="0"/>
      <w:divBdr>
        <w:top w:val="none" w:sz="0" w:space="0" w:color="auto"/>
        <w:left w:val="none" w:sz="0" w:space="0" w:color="auto"/>
        <w:bottom w:val="none" w:sz="0" w:space="0" w:color="auto"/>
        <w:right w:val="none" w:sz="0" w:space="0" w:color="auto"/>
      </w:divBdr>
    </w:div>
    <w:div w:id="116262998">
      <w:bodyDiv w:val="1"/>
      <w:marLeft w:val="0"/>
      <w:marRight w:val="0"/>
      <w:marTop w:val="0"/>
      <w:marBottom w:val="0"/>
      <w:divBdr>
        <w:top w:val="none" w:sz="0" w:space="0" w:color="auto"/>
        <w:left w:val="none" w:sz="0" w:space="0" w:color="auto"/>
        <w:bottom w:val="none" w:sz="0" w:space="0" w:color="auto"/>
        <w:right w:val="none" w:sz="0" w:space="0" w:color="auto"/>
      </w:divBdr>
    </w:div>
    <w:div w:id="186604111">
      <w:bodyDiv w:val="1"/>
      <w:marLeft w:val="0"/>
      <w:marRight w:val="0"/>
      <w:marTop w:val="0"/>
      <w:marBottom w:val="0"/>
      <w:divBdr>
        <w:top w:val="none" w:sz="0" w:space="0" w:color="auto"/>
        <w:left w:val="none" w:sz="0" w:space="0" w:color="auto"/>
        <w:bottom w:val="none" w:sz="0" w:space="0" w:color="auto"/>
        <w:right w:val="none" w:sz="0" w:space="0" w:color="auto"/>
      </w:divBdr>
      <w:divsChild>
        <w:div w:id="357239682">
          <w:marLeft w:val="0"/>
          <w:marRight w:val="0"/>
          <w:marTop w:val="0"/>
          <w:marBottom w:val="0"/>
          <w:divBdr>
            <w:top w:val="none" w:sz="0" w:space="0" w:color="auto"/>
            <w:left w:val="none" w:sz="0" w:space="0" w:color="auto"/>
            <w:bottom w:val="none" w:sz="0" w:space="0" w:color="auto"/>
            <w:right w:val="none" w:sz="0" w:space="0" w:color="auto"/>
          </w:divBdr>
          <w:divsChild>
            <w:div w:id="1870989483">
              <w:marLeft w:val="0"/>
              <w:marRight w:val="0"/>
              <w:marTop w:val="0"/>
              <w:marBottom w:val="0"/>
              <w:divBdr>
                <w:top w:val="none" w:sz="0" w:space="0" w:color="auto"/>
                <w:left w:val="none" w:sz="0" w:space="0" w:color="auto"/>
                <w:bottom w:val="none" w:sz="0" w:space="0" w:color="auto"/>
                <w:right w:val="none" w:sz="0" w:space="0" w:color="auto"/>
              </w:divBdr>
            </w:div>
          </w:divsChild>
        </w:div>
        <w:div w:id="370224780">
          <w:marLeft w:val="0"/>
          <w:marRight w:val="0"/>
          <w:marTop w:val="0"/>
          <w:marBottom w:val="0"/>
          <w:divBdr>
            <w:top w:val="none" w:sz="0" w:space="0" w:color="auto"/>
            <w:left w:val="none" w:sz="0" w:space="0" w:color="auto"/>
            <w:bottom w:val="none" w:sz="0" w:space="0" w:color="auto"/>
            <w:right w:val="none" w:sz="0" w:space="0" w:color="auto"/>
          </w:divBdr>
          <w:divsChild>
            <w:div w:id="311066340">
              <w:marLeft w:val="0"/>
              <w:marRight w:val="0"/>
              <w:marTop w:val="0"/>
              <w:marBottom w:val="0"/>
              <w:divBdr>
                <w:top w:val="none" w:sz="0" w:space="0" w:color="auto"/>
                <w:left w:val="none" w:sz="0" w:space="0" w:color="auto"/>
                <w:bottom w:val="none" w:sz="0" w:space="0" w:color="auto"/>
                <w:right w:val="none" w:sz="0" w:space="0" w:color="auto"/>
              </w:divBdr>
            </w:div>
          </w:divsChild>
        </w:div>
        <w:div w:id="435903845">
          <w:marLeft w:val="0"/>
          <w:marRight w:val="0"/>
          <w:marTop w:val="0"/>
          <w:marBottom w:val="0"/>
          <w:divBdr>
            <w:top w:val="none" w:sz="0" w:space="0" w:color="auto"/>
            <w:left w:val="none" w:sz="0" w:space="0" w:color="auto"/>
            <w:bottom w:val="none" w:sz="0" w:space="0" w:color="auto"/>
            <w:right w:val="none" w:sz="0" w:space="0" w:color="auto"/>
          </w:divBdr>
          <w:divsChild>
            <w:div w:id="207645697">
              <w:marLeft w:val="0"/>
              <w:marRight w:val="0"/>
              <w:marTop w:val="0"/>
              <w:marBottom w:val="0"/>
              <w:divBdr>
                <w:top w:val="none" w:sz="0" w:space="0" w:color="auto"/>
                <w:left w:val="none" w:sz="0" w:space="0" w:color="auto"/>
                <w:bottom w:val="none" w:sz="0" w:space="0" w:color="auto"/>
                <w:right w:val="none" w:sz="0" w:space="0" w:color="auto"/>
              </w:divBdr>
            </w:div>
          </w:divsChild>
        </w:div>
        <w:div w:id="437019352">
          <w:marLeft w:val="0"/>
          <w:marRight w:val="0"/>
          <w:marTop w:val="0"/>
          <w:marBottom w:val="0"/>
          <w:divBdr>
            <w:top w:val="none" w:sz="0" w:space="0" w:color="auto"/>
            <w:left w:val="none" w:sz="0" w:space="0" w:color="auto"/>
            <w:bottom w:val="none" w:sz="0" w:space="0" w:color="auto"/>
            <w:right w:val="none" w:sz="0" w:space="0" w:color="auto"/>
          </w:divBdr>
          <w:divsChild>
            <w:div w:id="1709643228">
              <w:marLeft w:val="0"/>
              <w:marRight w:val="0"/>
              <w:marTop w:val="0"/>
              <w:marBottom w:val="0"/>
              <w:divBdr>
                <w:top w:val="none" w:sz="0" w:space="0" w:color="auto"/>
                <w:left w:val="none" w:sz="0" w:space="0" w:color="auto"/>
                <w:bottom w:val="none" w:sz="0" w:space="0" w:color="auto"/>
                <w:right w:val="none" w:sz="0" w:space="0" w:color="auto"/>
              </w:divBdr>
            </w:div>
          </w:divsChild>
        </w:div>
        <w:div w:id="564026972">
          <w:marLeft w:val="0"/>
          <w:marRight w:val="0"/>
          <w:marTop w:val="0"/>
          <w:marBottom w:val="0"/>
          <w:divBdr>
            <w:top w:val="none" w:sz="0" w:space="0" w:color="auto"/>
            <w:left w:val="none" w:sz="0" w:space="0" w:color="auto"/>
            <w:bottom w:val="none" w:sz="0" w:space="0" w:color="auto"/>
            <w:right w:val="none" w:sz="0" w:space="0" w:color="auto"/>
          </w:divBdr>
          <w:divsChild>
            <w:div w:id="1634169454">
              <w:marLeft w:val="0"/>
              <w:marRight w:val="0"/>
              <w:marTop w:val="0"/>
              <w:marBottom w:val="0"/>
              <w:divBdr>
                <w:top w:val="none" w:sz="0" w:space="0" w:color="auto"/>
                <w:left w:val="none" w:sz="0" w:space="0" w:color="auto"/>
                <w:bottom w:val="none" w:sz="0" w:space="0" w:color="auto"/>
                <w:right w:val="none" w:sz="0" w:space="0" w:color="auto"/>
              </w:divBdr>
            </w:div>
          </w:divsChild>
        </w:div>
        <w:div w:id="578029092">
          <w:marLeft w:val="0"/>
          <w:marRight w:val="0"/>
          <w:marTop w:val="0"/>
          <w:marBottom w:val="0"/>
          <w:divBdr>
            <w:top w:val="none" w:sz="0" w:space="0" w:color="auto"/>
            <w:left w:val="none" w:sz="0" w:space="0" w:color="auto"/>
            <w:bottom w:val="none" w:sz="0" w:space="0" w:color="auto"/>
            <w:right w:val="none" w:sz="0" w:space="0" w:color="auto"/>
          </w:divBdr>
        </w:div>
        <w:div w:id="674262481">
          <w:marLeft w:val="0"/>
          <w:marRight w:val="0"/>
          <w:marTop w:val="0"/>
          <w:marBottom w:val="0"/>
          <w:divBdr>
            <w:top w:val="none" w:sz="0" w:space="0" w:color="auto"/>
            <w:left w:val="none" w:sz="0" w:space="0" w:color="auto"/>
            <w:bottom w:val="none" w:sz="0" w:space="0" w:color="auto"/>
            <w:right w:val="none" w:sz="0" w:space="0" w:color="auto"/>
          </w:divBdr>
          <w:divsChild>
            <w:div w:id="1059863487">
              <w:marLeft w:val="0"/>
              <w:marRight w:val="0"/>
              <w:marTop w:val="0"/>
              <w:marBottom w:val="0"/>
              <w:divBdr>
                <w:top w:val="none" w:sz="0" w:space="0" w:color="auto"/>
                <w:left w:val="none" w:sz="0" w:space="0" w:color="auto"/>
                <w:bottom w:val="none" w:sz="0" w:space="0" w:color="auto"/>
                <w:right w:val="none" w:sz="0" w:space="0" w:color="auto"/>
              </w:divBdr>
            </w:div>
          </w:divsChild>
        </w:div>
        <w:div w:id="674840513">
          <w:marLeft w:val="0"/>
          <w:marRight w:val="0"/>
          <w:marTop w:val="0"/>
          <w:marBottom w:val="0"/>
          <w:divBdr>
            <w:top w:val="none" w:sz="0" w:space="0" w:color="auto"/>
            <w:left w:val="none" w:sz="0" w:space="0" w:color="auto"/>
            <w:bottom w:val="none" w:sz="0" w:space="0" w:color="auto"/>
            <w:right w:val="none" w:sz="0" w:space="0" w:color="auto"/>
          </w:divBdr>
          <w:divsChild>
            <w:div w:id="541677085">
              <w:marLeft w:val="0"/>
              <w:marRight w:val="0"/>
              <w:marTop w:val="0"/>
              <w:marBottom w:val="0"/>
              <w:divBdr>
                <w:top w:val="none" w:sz="0" w:space="0" w:color="auto"/>
                <w:left w:val="none" w:sz="0" w:space="0" w:color="auto"/>
                <w:bottom w:val="none" w:sz="0" w:space="0" w:color="auto"/>
                <w:right w:val="none" w:sz="0" w:space="0" w:color="auto"/>
              </w:divBdr>
            </w:div>
          </w:divsChild>
        </w:div>
        <w:div w:id="685715133">
          <w:marLeft w:val="0"/>
          <w:marRight w:val="0"/>
          <w:marTop w:val="0"/>
          <w:marBottom w:val="0"/>
          <w:divBdr>
            <w:top w:val="none" w:sz="0" w:space="0" w:color="auto"/>
            <w:left w:val="none" w:sz="0" w:space="0" w:color="auto"/>
            <w:bottom w:val="none" w:sz="0" w:space="0" w:color="auto"/>
            <w:right w:val="none" w:sz="0" w:space="0" w:color="auto"/>
          </w:divBdr>
          <w:divsChild>
            <w:div w:id="1301421426">
              <w:marLeft w:val="0"/>
              <w:marRight w:val="0"/>
              <w:marTop w:val="0"/>
              <w:marBottom w:val="0"/>
              <w:divBdr>
                <w:top w:val="none" w:sz="0" w:space="0" w:color="auto"/>
                <w:left w:val="none" w:sz="0" w:space="0" w:color="auto"/>
                <w:bottom w:val="none" w:sz="0" w:space="0" w:color="auto"/>
                <w:right w:val="none" w:sz="0" w:space="0" w:color="auto"/>
              </w:divBdr>
            </w:div>
          </w:divsChild>
        </w:div>
        <w:div w:id="808204175">
          <w:marLeft w:val="0"/>
          <w:marRight w:val="0"/>
          <w:marTop w:val="0"/>
          <w:marBottom w:val="0"/>
          <w:divBdr>
            <w:top w:val="none" w:sz="0" w:space="0" w:color="auto"/>
            <w:left w:val="none" w:sz="0" w:space="0" w:color="auto"/>
            <w:bottom w:val="none" w:sz="0" w:space="0" w:color="auto"/>
            <w:right w:val="none" w:sz="0" w:space="0" w:color="auto"/>
          </w:divBdr>
          <w:divsChild>
            <w:div w:id="1634095775">
              <w:marLeft w:val="0"/>
              <w:marRight w:val="0"/>
              <w:marTop w:val="0"/>
              <w:marBottom w:val="0"/>
              <w:divBdr>
                <w:top w:val="none" w:sz="0" w:space="0" w:color="auto"/>
                <w:left w:val="none" w:sz="0" w:space="0" w:color="auto"/>
                <w:bottom w:val="none" w:sz="0" w:space="0" w:color="auto"/>
                <w:right w:val="none" w:sz="0" w:space="0" w:color="auto"/>
              </w:divBdr>
            </w:div>
          </w:divsChild>
        </w:div>
        <w:div w:id="841436944">
          <w:marLeft w:val="0"/>
          <w:marRight w:val="0"/>
          <w:marTop w:val="0"/>
          <w:marBottom w:val="0"/>
          <w:divBdr>
            <w:top w:val="none" w:sz="0" w:space="0" w:color="auto"/>
            <w:left w:val="none" w:sz="0" w:space="0" w:color="auto"/>
            <w:bottom w:val="none" w:sz="0" w:space="0" w:color="auto"/>
            <w:right w:val="none" w:sz="0" w:space="0" w:color="auto"/>
          </w:divBdr>
          <w:divsChild>
            <w:div w:id="326791704">
              <w:marLeft w:val="0"/>
              <w:marRight w:val="0"/>
              <w:marTop w:val="0"/>
              <w:marBottom w:val="0"/>
              <w:divBdr>
                <w:top w:val="none" w:sz="0" w:space="0" w:color="auto"/>
                <w:left w:val="none" w:sz="0" w:space="0" w:color="auto"/>
                <w:bottom w:val="none" w:sz="0" w:space="0" w:color="auto"/>
                <w:right w:val="none" w:sz="0" w:space="0" w:color="auto"/>
              </w:divBdr>
            </w:div>
          </w:divsChild>
        </w:div>
        <w:div w:id="985547395">
          <w:marLeft w:val="0"/>
          <w:marRight w:val="0"/>
          <w:marTop w:val="0"/>
          <w:marBottom w:val="0"/>
          <w:divBdr>
            <w:top w:val="none" w:sz="0" w:space="0" w:color="auto"/>
            <w:left w:val="none" w:sz="0" w:space="0" w:color="auto"/>
            <w:bottom w:val="none" w:sz="0" w:space="0" w:color="auto"/>
            <w:right w:val="none" w:sz="0" w:space="0" w:color="auto"/>
          </w:divBdr>
          <w:divsChild>
            <w:div w:id="306864183">
              <w:marLeft w:val="0"/>
              <w:marRight w:val="0"/>
              <w:marTop w:val="0"/>
              <w:marBottom w:val="0"/>
              <w:divBdr>
                <w:top w:val="none" w:sz="0" w:space="0" w:color="auto"/>
                <w:left w:val="none" w:sz="0" w:space="0" w:color="auto"/>
                <w:bottom w:val="none" w:sz="0" w:space="0" w:color="auto"/>
                <w:right w:val="none" w:sz="0" w:space="0" w:color="auto"/>
              </w:divBdr>
            </w:div>
          </w:divsChild>
        </w:div>
        <w:div w:id="1007245059">
          <w:marLeft w:val="0"/>
          <w:marRight w:val="0"/>
          <w:marTop w:val="0"/>
          <w:marBottom w:val="0"/>
          <w:divBdr>
            <w:top w:val="none" w:sz="0" w:space="0" w:color="auto"/>
            <w:left w:val="none" w:sz="0" w:space="0" w:color="auto"/>
            <w:bottom w:val="none" w:sz="0" w:space="0" w:color="auto"/>
            <w:right w:val="none" w:sz="0" w:space="0" w:color="auto"/>
          </w:divBdr>
          <w:divsChild>
            <w:div w:id="139542674">
              <w:marLeft w:val="0"/>
              <w:marRight w:val="0"/>
              <w:marTop w:val="0"/>
              <w:marBottom w:val="0"/>
              <w:divBdr>
                <w:top w:val="none" w:sz="0" w:space="0" w:color="auto"/>
                <w:left w:val="none" w:sz="0" w:space="0" w:color="auto"/>
                <w:bottom w:val="none" w:sz="0" w:space="0" w:color="auto"/>
                <w:right w:val="none" w:sz="0" w:space="0" w:color="auto"/>
              </w:divBdr>
            </w:div>
          </w:divsChild>
        </w:div>
        <w:div w:id="1012993372">
          <w:marLeft w:val="0"/>
          <w:marRight w:val="0"/>
          <w:marTop w:val="0"/>
          <w:marBottom w:val="0"/>
          <w:divBdr>
            <w:top w:val="none" w:sz="0" w:space="0" w:color="auto"/>
            <w:left w:val="none" w:sz="0" w:space="0" w:color="auto"/>
            <w:bottom w:val="none" w:sz="0" w:space="0" w:color="auto"/>
            <w:right w:val="none" w:sz="0" w:space="0" w:color="auto"/>
          </w:divBdr>
          <w:divsChild>
            <w:div w:id="1015765643">
              <w:marLeft w:val="0"/>
              <w:marRight w:val="0"/>
              <w:marTop w:val="0"/>
              <w:marBottom w:val="0"/>
              <w:divBdr>
                <w:top w:val="none" w:sz="0" w:space="0" w:color="auto"/>
                <w:left w:val="none" w:sz="0" w:space="0" w:color="auto"/>
                <w:bottom w:val="none" w:sz="0" w:space="0" w:color="auto"/>
                <w:right w:val="none" w:sz="0" w:space="0" w:color="auto"/>
              </w:divBdr>
            </w:div>
          </w:divsChild>
        </w:div>
        <w:div w:id="1513184121">
          <w:marLeft w:val="0"/>
          <w:marRight w:val="0"/>
          <w:marTop w:val="0"/>
          <w:marBottom w:val="0"/>
          <w:divBdr>
            <w:top w:val="none" w:sz="0" w:space="0" w:color="auto"/>
            <w:left w:val="none" w:sz="0" w:space="0" w:color="auto"/>
            <w:bottom w:val="none" w:sz="0" w:space="0" w:color="auto"/>
            <w:right w:val="none" w:sz="0" w:space="0" w:color="auto"/>
          </w:divBdr>
          <w:divsChild>
            <w:div w:id="718362752">
              <w:marLeft w:val="0"/>
              <w:marRight w:val="0"/>
              <w:marTop w:val="0"/>
              <w:marBottom w:val="0"/>
              <w:divBdr>
                <w:top w:val="none" w:sz="0" w:space="0" w:color="auto"/>
                <w:left w:val="none" w:sz="0" w:space="0" w:color="auto"/>
                <w:bottom w:val="none" w:sz="0" w:space="0" w:color="auto"/>
                <w:right w:val="none" w:sz="0" w:space="0" w:color="auto"/>
              </w:divBdr>
            </w:div>
          </w:divsChild>
        </w:div>
        <w:div w:id="1571841887">
          <w:marLeft w:val="0"/>
          <w:marRight w:val="0"/>
          <w:marTop w:val="0"/>
          <w:marBottom w:val="0"/>
          <w:divBdr>
            <w:top w:val="none" w:sz="0" w:space="0" w:color="auto"/>
            <w:left w:val="none" w:sz="0" w:space="0" w:color="auto"/>
            <w:bottom w:val="none" w:sz="0" w:space="0" w:color="auto"/>
            <w:right w:val="none" w:sz="0" w:space="0" w:color="auto"/>
          </w:divBdr>
          <w:divsChild>
            <w:div w:id="323824742">
              <w:marLeft w:val="0"/>
              <w:marRight w:val="0"/>
              <w:marTop w:val="0"/>
              <w:marBottom w:val="0"/>
              <w:divBdr>
                <w:top w:val="none" w:sz="0" w:space="0" w:color="auto"/>
                <w:left w:val="none" w:sz="0" w:space="0" w:color="auto"/>
                <w:bottom w:val="none" w:sz="0" w:space="0" w:color="auto"/>
                <w:right w:val="none" w:sz="0" w:space="0" w:color="auto"/>
              </w:divBdr>
            </w:div>
          </w:divsChild>
        </w:div>
        <w:div w:id="1623343683">
          <w:marLeft w:val="0"/>
          <w:marRight w:val="0"/>
          <w:marTop w:val="0"/>
          <w:marBottom w:val="0"/>
          <w:divBdr>
            <w:top w:val="none" w:sz="0" w:space="0" w:color="auto"/>
            <w:left w:val="none" w:sz="0" w:space="0" w:color="auto"/>
            <w:bottom w:val="none" w:sz="0" w:space="0" w:color="auto"/>
            <w:right w:val="none" w:sz="0" w:space="0" w:color="auto"/>
          </w:divBdr>
          <w:divsChild>
            <w:div w:id="1457987609">
              <w:marLeft w:val="0"/>
              <w:marRight w:val="0"/>
              <w:marTop w:val="0"/>
              <w:marBottom w:val="0"/>
              <w:divBdr>
                <w:top w:val="none" w:sz="0" w:space="0" w:color="auto"/>
                <w:left w:val="none" w:sz="0" w:space="0" w:color="auto"/>
                <w:bottom w:val="none" w:sz="0" w:space="0" w:color="auto"/>
                <w:right w:val="none" w:sz="0" w:space="0" w:color="auto"/>
              </w:divBdr>
            </w:div>
          </w:divsChild>
        </w:div>
        <w:div w:id="1749418331">
          <w:marLeft w:val="0"/>
          <w:marRight w:val="0"/>
          <w:marTop w:val="0"/>
          <w:marBottom w:val="0"/>
          <w:divBdr>
            <w:top w:val="none" w:sz="0" w:space="0" w:color="auto"/>
            <w:left w:val="none" w:sz="0" w:space="0" w:color="auto"/>
            <w:bottom w:val="none" w:sz="0" w:space="0" w:color="auto"/>
            <w:right w:val="none" w:sz="0" w:space="0" w:color="auto"/>
          </w:divBdr>
          <w:divsChild>
            <w:div w:id="38363756">
              <w:marLeft w:val="0"/>
              <w:marRight w:val="0"/>
              <w:marTop w:val="0"/>
              <w:marBottom w:val="0"/>
              <w:divBdr>
                <w:top w:val="none" w:sz="0" w:space="0" w:color="auto"/>
                <w:left w:val="none" w:sz="0" w:space="0" w:color="auto"/>
                <w:bottom w:val="none" w:sz="0" w:space="0" w:color="auto"/>
                <w:right w:val="none" w:sz="0" w:space="0" w:color="auto"/>
              </w:divBdr>
            </w:div>
          </w:divsChild>
        </w:div>
        <w:div w:id="1762219080">
          <w:marLeft w:val="0"/>
          <w:marRight w:val="0"/>
          <w:marTop w:val="0"/>
          <w:marBottom w:val="0"/>
          <w:divBdr>
            <w:top w:val="none" w:sz="0" w:space="0" w:color="auto"/>
            <w:left w:val="none" w:sz="0" w:space="0" w:color="auto"/>
            <w:bottom w:val="none" w:sz="0" w:space="0" w:color="auto"/>
            <w:right w:val="none" w:sz="0" w:space="0" w:color="auto"/>
          </w:divBdr>
          <w:divsChild>
            <w:div w:id="1565990206">
              <w:marLeft w:val="0"/>
              <w:marRight w:val="0"/>
              <w:marTop w:val="0"/>
              <w:marBottom w:val="0"/>
              <w:divBdr>
                <w:top w:val="none" w:sz="0" w:space="0" w:color="auto"/>
                <w:left w:val="none" w:sz="0" w:space="0" w:color="auto"/>
                <w:bottom w:val="none" w:sz="0" w:space="0" w:color="auto"/>
                <w:right w:val="none" w:sz="0" w:space="0" w:color="auto"/>
              </w:divBdr>
            </w:div>
          </w:divsChild>
        </w:div>
        <w:div w:id="1764765755">
          <w:marLeft w:val="0"/>
          <w:marRight w:val="0"/>
          <w:marTop w:val="0"/>
          <w:marBottom w:val="0"/>
          <w:divBdr>
            <w:top w:val="none" w:sz="0" w:space="0" w:color="auto"/>
            <w:left w:val="none" w:sz="0" w:space="0" w:color="auto"/>
            <w:bottom w:val="none" w:sz="0" w:space="0" w:color="auto"/>
            <w:right w:val="none" w:sz="0" w:space="0" w:color="auto"/>
          </w:divBdr>
          <w:divsChild>
            <w:div w:id="1122501635">
              <w:marLeft w:val="0"/>
              <w:marRight w:val="0"/>
              <w:marTop w:val="0"/>
              <w:marBottom w:val="0"/>
              <w:divBdr>
                <w:top w:val="none" w:sz="0" w:space="0" w:color="auto"/>
                <w:left w:val="none" w:sz="0" w:space="0" w:color="auto"/>
                <w:bottom w:val="none" w:sz="0" w:space="0" w:color="auto"/>
                <w:right w:val="none" w:sz="0" w:space="0" w:color="auto"/>
              </w:divBdr>
            </w:div>
          </w:divsChild>
        </w:div>
        <w:div w:id="1778017608">
          <w:marLeft w:val="0"/>
          <w:marRight w:val="0"/>
          <w:marTop w:val="0"/>
          <w:marBottom w:val="0"/>
          <w:divBdr>
            <w:top w:val="none" w:sz="0" w:space="0" w:color="auto"/>
            <w:left w:val="none" w:sz="0" w:space="0" w:color="auto"/>
            <w:bottom w:val="none" w:sz="0" w:space="0" w:color="auto"/>
            <w:right w:val="none" w:sz="0" w:space="0" w:color="auto"/>
          </w:divBdr>
          <w:divsChild>
            <w:div w:id="871264103">
              <w:marLeft w:val="0"/>
              <w:marRight w:val="0"/>
              <w:marTop w:val="0"/>
              <w:marBottom w:val="0"/>
              <w:divBdr>
                <w:top w:val="none" w:sz="0" w:space="0" w:color="auto"/>
                <w:left w:val="none" w:sz="0" w:space="0" w:color="auto"/>
                <w:bottom w:val="none" w:sz="0" w:space="0" w:color="auto"/>
                <w:right w:val="none" w:sz="0" w:space="0" w:color="auto"/>
              </w:divBdr>
            </w:div>
          </w:divsChild>
        </w:div>
        <w:div w:id="1922595200">
          <w:marLeft w:val="0"/>
          <w:marRight w:val="0"/>
          <w:marTop w:val="0"/>
          <w:marBottom w:val="0"/>
          <w:divBdr>
            <w:top w:val="none" w:sz="0" w:space="0" w:color="auto"/>
            <w:left w:val="none" w:sz="0" w:space="0" w:color="auto"/>
            <w:bottom w:val="none" w:sz="0" w:space="0" w:color="auto"/>
            <w:right w:val="none" w:sz="0" w:space="0" w:color="auto"/>
          </w:divBdr>
          <w:divsChild>
            <w:div w:id="1070929004">
              <w:marLeft w:val="0"/>
              <w:marRight w:val="0"/>
              <w:marTop w:val="0"/>
              <w:marBottom w:val="0"/>
              <w:divBdr>
                <w:top w:val="none" w:sz="0" w:space="0" w:color="auto"/>
                <w:left w:val="none" w:sz="0" w:space="0" w:color="auto"/>
                <w:bottom w:val="none" w:sz="0" w:space="0" w:color="auto"/>
                <w:right w:val="none" w:sz="0" w:space="0" w:color="auto"/>
              </w:divBdr>
            </w:div>
          </w:divsChild>
        </w:div>
        <w:div w:id="2044936498">
          <w:marLeft w:val="0"/>
          <w:marRight w:val="0"/>
          <w:marTop w:val="0"/>
          <w:marBottom w:val="0"/>
          <w:divBdr>
            <w:top w:val="none" w:sz="0" w:space="0" w:color="auto"/>
            <w:left w:val="none" w:sz="0" w:space="0" w:color="auto"/>
            <w:bottom w:val="none" w:sz="0" w:space="0" w:color="auto"/>
            <w:right w:val="none" w:sz="0" w:space="0" w:color="auto"/>
          </w:divBdr>
          <w:divsChild>
            <w:div w:id="1113019694">
              <w:marLeft w:val="0"/>
              <w:marRight w:val="0"/>
              <w:marTop w:val="0"/>
              <w:marBottom w:val="0"/>
              <w:divBdr>
                <w:top w:val="none" w:sz="0" w:space="0" w:color="auto"/>
                <w:left w:val="none" w:sz="0" w:space="0" w:color="auto"/>
                <w:bottom w:val="none" w:sz="0" w:space="0" w:color="auto"/>
                <w:right w:val="none" w:sz="0" w:space="0" w:color="auto"/>
              </w:divBdr>
            </w:div>
          </w:divsChild>
        </w:div>
        <w:div w:id="2101022281">
          <w:marLeft w:val="0"/>
          <w:marRight w:val="0"/>
          <w:marTop w:val="0"/>
          <w:marBottom w:val="0"/>
          <w:divBdr>
            <w:top w:val="none" w:sz="0" w:space="0" w:color="auto"/>
            <w:left w:val="none" w:sz="0" w:space="0" w:color="auto"/>
            <w:bottom w:val="none" w:sz="0" w:space="0" w:color="auto"/>
            <w:right w:val="none" w:sz="0" w:space="0" w:color="auto"/>
          </w:divBdr>
          <w:divsChild>
            <w:div w:id="1062946217">
              <w:marLeft w:val="0"/>
              <w:marRight w:val="0"/>
              <w:marTop w:val="0"/>
              <w:marBottom w:val="0"/>
              <w:divBdr>
                <w:top w:val="none" w:sz="0" w:space="0" w:color="auto"/>
                <w:left w:val="none" w:sz="0" w:space="0" w:color="auto"/>
                <w:bottom w:val="none" w:sz="0" w:space="0" w:color="auto"/>
                <w:right w:val="none" w:sz="0" w:space="0" w:color="auto"/>
              </w:divBdr>
            </w:div>
          </w:divsChild>
        </w:div>
        <w:div w:id="2108891473">
          <w:marLeft w:val="0"/>
          <w:marRight w:val="0"/>
          <w:marTop w:val="0"/>
          <w:marBottom w:val="0"/>
          <w:divBdr>
            <w:top w:val="none" w:sz="0" w:space="0" w:color="auto"/>
            <w:left w:val="none" w:sz="0" w:space="0" w:color="auto"/>
            <w:bottom w:val="none" w:sz="0" w:space="0" w:color="auto"/>
            <w:right w:val="none" w:sz="0" w:space="0" w:color="auto"/>
          </w:divBdr>
          <w:divsChild>
            <w:div w:id="297027479">
              <w:marLeft w:val="0"/>
              <w:marRight w:val="0"/>
              <w:marTop w:val="0"/>
              <w:marBottom w:val="0"/>
              <w:divBdr>
                <w:top w:val="none" w:sz="0" w:space="0" w:color="auto"/>
                <w:left w:val="none" w:sz="0" w:space="0" w:color="auto"/>
                <w:bottom w:val="none" w:sz="0" w:space="0" w:color="auto"/>
                <w:right w:val="none" w:sz="0" w:space="0" w:color="auto"/>
              </w:divBdr>
            </w:div>
          </w:divsChild>
        </w:div>
        <w:div w:id="2139760591">
          <w:marLeft w:val="0"/>
          <w:marRight w:val="0"/>
          <w:marTop w:val="0"/>
          <w:marBottom w:val="0"/>
          <w:divBdr>
            <w:top w:val="none" w:sz="0" w:space="0" w:color="auto"/>
            <w:left w:val="none" w:sz="0" w:space="0" w:color="auto"/>
            <w:bottom w:val="none" w:sz="0" w:space="0" w:color="auto"/>
            <w:right w:val="none" w:sz="0" w:space="0" w:color="auto"/>
          </w:divBdr>
          <w:divsChild>
            <w:div w:id="28262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455">
      <w:bodyDiv w:val="1"/>
      <w:marLeft w:val="0"/>
      <w:marRight w:val="0"/>
      <w:marTop w:val="0"/>
      <w:marBottom w:val="0"/>
      <w:divBdr>
        <w:top w:val="none" w:sz="0" w:space="0" w:color="auto"/>
        <w:left w:val="none" w:sz="0" w:space="0" w:color="auto"/>
        <w:bottom w:val="none" w:sz="0" w:space="0" w:color="auto"/>
        <w:right w:val="none" w:sz="0" w:space="0" w:color="auto"/>
      </w:divBdr>
    </w:div>
    <w:div w:id="223376417">
      <w:bodyDiv w:val="1"/>
      <w:marLeft w:val="0"/>
      <w:marRight w:val="0"/>
      <w:marTop w:val="0"/>
      <w:marBottom w:val="0"/>
      <w:divBdr>
        <w:top w:val="none" w:sz="0" w:space="0" w:color="auto"/>
        <w:left w:val="none" w:sz="0" w:space="0" w:color="auto"/>
        <w:bottom w:val="none" w:sz="0" w:space="0" w:color="auto"/>
        <w:right w:val="none" w:sz="0" w:space="0" w:color="auto"/>
      </w:divBdr>
    </w:div>
    <w:div w:id="333074039">
      <w:bodyDiv w:val="1"/>
      <w:marLeft w:val="0"/>
      <w:marRight w:val="0"/>
      <w:marTop w:val="0"/>
      <w:marBottom w:val="0"/>
      <w:divBdr>
        <w:top w:val="none" w:sz="0" w:space="0" w:color="auto"/>
        <w:left w:val="none" w:sz="0" w:space="0" w:color="auto"/>
        <w:bottom w:val="none" w:sz="0" w:space="0" w:color="auto"/>
        <w:right w:val="none" w:sz="0" w:space="0" w:color="auto"/>
      </w:divBdr>
    </w:div>
    <w:div w:id="339894703">
      <w:bodyDiv w:val="1"/>
      <w:marLeft w:val="0"/>
      <w:marRight w:val="0"/>
      <w:marTop w:val="0"/>
      <w:marBottom w:val="0"/>
      <w:divBdr>
        <w:top w:val="none" w:sz="0" w:space="0" w:color="auto"/>
        <w:left w:val="none" w:sz="0" w:space="0" w:color="auto"/>
        <w:bottom w:val="none" w:sz="0" w:space="0" w:color="auto"/>
        <w:right w:val="none" w:sz="0" w:space="0" w:color="auto"/>
      </w:divBdr>
      <w:divsChild>
        <w:div w:id="236017873">
          <w:marLeft w:val="0"/>
          <w:marRight w:val="0"/>
          <w:marTop w:val="0"/>
          <w:marBottom w:val="0"/>
          <w:divBdr>
            <w:top w:val="none" w:sz="0" w:space="0" w:color="auto"/>
            <w:left w:val="none" w:sz="0" w:space="0" w:color="auto"/>
            <w:bottom w:val="none" w:sz="0" w:space="0" w:color="auto"/>
            <w:right w:val="none" w:sz="0" w:space="0" w:color="auto"/>
          </w:divBdr>
        </w:div>
        <w:div w:id="627472514">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117992303">
          <w:marLeft w:val="0"/>
          <w:marRight w:val="0"/>
          <w:marTop w:val="0"/>
          <w:marBottom w:val="0"/>
          <w:divBdr>
            <w:top w:val="none" w:sz="0" w:space="0" w:color="auto"/>
            <w:left w:val="none" w:sz="0" w:space="0" w:color="auto"/>
            <w:bottom w:val="none" w:sz="0" w:space="0" w:color="auto"/>
            <w:right w:val="none" w:sz="0" w:space="0" w:color="auto"/>
          </w:divBdr>
        </w:div>
        <w:div w:id="1125586708">
          <w:marLeft w:val="0"/>
          <w:marRight w:val="0"/>
          <w:marTop w:val="0"/>
          <w:marBottom w:val="0"/>
          <w:divBdr>
            <w:top w:val="none" w:sz="0" w:space="0" w:color="auto"/>
            <w:left w:val="none" w:sz="0" w:space="0" w:color="auto"/>
            <w:bottom w:val="none" w:sz="0" w:space="0" w:color="auto"/>
            <w:right w:val="none" w:sz="0" w:space="0" w:color="auto"/>
          </w:divBdr>
        </w:div>
        <w:div w:id="1207259283">
          <w:marLeft w:val="0"/>
          <w:marRight w:val="0"/>
          <w:marTop w:val="0"/>
          <w:marBottom w:val="0"/>
          <w:divBdr>
            <w:top w:val="none" w:sz="0" w:space="0" w:color="auto"/>
            <w:left w:val="none" w:sz="0" w:space="0" w:color="auto"/>
            <w:bottom w:val="none" w:sz="0" w:space="0" w:color="auto"/>
            <w:right w:val="none" w:sz="0" w:space="0" w:color="auto"/>
          </w:divBdr>
        </w:div>
        <w:div w:id="1541283706">
          <w:marLeft w:val="0"/>
          <w:marRight w:val="0"/>
          <w:marTop w:val="0"/>
          <w:marBottom w:val="0"/>
          <w:divBdr>
            <w:top w:val="none" w:sz="0" w:space="0" w:color="auto"/>
            <w:left w:val="none" w:sz="0" w:space="0" w:color="auto"/>
            <w:bottom w:val="none" w:sz="0" w:space="0" w:color="auto"/>
            <w:right w:val="none" w:sz="0" w:space="0" w:color="auto"/>
          </w:divBdr>
        </w:div>
        <w:div w:id="1564296902">
          <w:marLeft w:val="0"/>
          <w:marRight w:val="0"/>
          <w:marTop w:val="0"/>
          <w:marBottom w:val="0"/>
          <w:divBdr>
            <w:top w:val="none" w:sz="0" w:space="0" w:color="auto"/>
            <w:left w:val="none" w:sz="0" w:space="0" w:color="auto"/>
            <w:bottom w:val="none" w:sz="0" w:space="0" w:color="auto"/>
            <w:right w:val="none" w:sz="0" w:space="0" w:color="auto"/>
          </w:divBdr>
        </w:div>
        <w:div w:id="1835879327">
          <w:marLeft w:val="0"/>
          <w:marRight w:val="0"/>
          <w:marTop w:val="0"/>
          <w:marBottom w:val="0"/>
          <w:divBdr>
            <w:top w:val="none" w:sz="0" w:space="0" w:color="auto"/>
            <w:left w:val="none" w:sz="0" w:space="0" w:color="auto"/>
            <w:bottom w:val="none" w:sz="0" w:space="0" w:color="auto"/>
            <w:right w:val="none" w:sz="0" w:space="0" w:color="auto"/>
          </w:divBdr>
        </w:div>
        <w:div w:id="2073234731">
          <w:marLeft w:val="0"/>
          <w:marRight w:val="0"/>
          <w:marTop w:val="0"/>
          <w:marBottom w:val="0"/>
          <w:divBdr>
            <w:top w:val="none" w:sz="0" w:space="0" w:color="auto"/>
            <w:left w:val="none" w:sz="0" w:space="0" w:color="auto"/>
            <w:bottom w:val="none" w:sz="0" w:space="0" w:color="auto"/>
            <w:right w:val="none" w:sz="0" w:space="0" w:color="auto"/>
          </w:divBdr>
        </w:div>
        <w:div w:id="2112504273">
          <w:marLeft w:val="0"/>
          <w:marRight w:val="0"/>
          <w:marTop w:val="0"/>
          <w:marBottom w:val="0"/>
          <w:divBdr>
            <w:top w:val="none" w:sz="0" w:space="0" w:color="auto"/>
            <w:left w:val="none" w:sz="0" w:space="0" w:color="auto"/>
            <w:bottom w:val="none" w:sz="0" w:space="0" w:color="auto"/>
            <w:right w:val="none" w:sz="0" w:space="0" w:color="auto"/>
          </w:divBdr>
        </w:div>
      </w:divsChild>
    </w:div>
    <w:div w:id="342712391">
      <w:bodyDiv w:val="1"/>
      <w:marLeft w:val="0"/>
      <w:marRight w:val="0"/>
      <w:marTop w:val="0"/>
      <w:marBottom w:val="0"/>
      <w:divBdr>
        <w:top w:val="none" w:sz="0" w:space="0" w:color="auto"/>
        <w:left w:val="none" w:sz="0" w:space="0" w:color="auto"/>
        <w:bottom w:val="none" w:sz="0" w:space="0" w:color="auto"/>
        <w:right w:val="none" w:sz="0" w:space="0" w:color="auto"/>
      </w:divBdr>
    </w:div>
    <w:div w:id="357783082">
      <w:bodyDiv w:val="1"/>
      <w:marLeft w:val="0"/>
      <w:marRight w:val="0"/>
      <w:marTop w:val="0"/>
      <w:marBottom w:val="0"/>
      <w:divBdr>
        <w:top w:val="none" w:sz="0" w:space="0" w:color="auto"/>
        <w:left w:val="none" w:sz="0" w:space="0" w:color="auto"/>
        <w:bottom w:val="none" w:sz="0" w:space="0" w:color="auto"/>
        <w:right w:val="none" w:sz="0" w:space="0" w:color="auto"/>
      </w:divBdr>
    </w:div>
    <w:div w:id="370345916">
      <w:bodyDiv w:val="1"/>
      <w:marLeft w:val="0"/>
      <w:marRight w:val="0"/>
      <w:marTop w:val="0"/>
      <w:marBottom w:val="0"/>
      <w:divBdr>
        <w:top w:val="none" w:sz="0" w:space="0" w:color="auto"/>
        <w:left w:val="none" w:sz="0" w:space="0" w:color="auto"/>
        <w:bottom w:val="none" w:sz="0" w:space="0" w:color="auto"/>
        <w:right w:val="none" w:sz="0" w:space="0" w:color="auto"/>
      </w:divBdr>
    </w:div>
    <w:div w:id="476997167">
      <w:bodyDiv w:val="1"/>
      <w:marLeft w:val="0"/>
      <w:marRight w:val="0"/>
      <w:marTop w:val="0"/>
      <w:marBottom w:val="0"/>
      <w:divBdr>
        <w:top w:val="none" w:sz="0" w:space="0" w:color="auto"/>
        <w:left w:val="none" w:sz="0" w:space="0" w:color="auto"/>
        <w:bottom w:val="none" w:sz="0" w:space="0" w:color="auto"/>
        <w:right w:val="none" w:sz="0" w:space="0" w:color="auto"/>
      </w:divBdr>
    </w:div>
    <w:div w:id="530152309">
      <w:bodyDiv w:val="1"/>
      <w:marLeft w:val="0"/>
      <w:marRight w:val="0"/>
      <w:marTop w:val="0"/>
      <w:marBottom w:val="0"/>
      <w:divBdr>
        <w:top w:val="none" w:sz="0" w:space="0" w:color="auto"/>
        <w:left w:val="none" w:sz="0" w:space="0" w:color="auto"/>
        <w:bottom w:val="none" w:sz="0" w:space="0" w:color="auto"/>
        <w:right w:val="none" w:sz="0" w:space="0" w:color="auto"/>
      </w:divBdr>
    </w:div>
    <w:div w:id="602685076">
      <w:bodyDiv w:val="1"/>
      <w:marLeft w:val="0"/>
      <w:marRight w:val="0"/>
      <w:marTop w:val="0"/>
      <w:marBottom w:val="0"/>
      <w:divBdr>
        <w:top w:val="none" w:sz="0" w:space="0" w:color="auto"/>
        <w:left w:val="none" w:sz="0" w:space="0" w:color="auto"/>
        <w:bottom w:val="none" w:sz="0" w:space="0" w:color="auto"/>
        <w:right w:val="none" w:sz="0" w:space="0" w:color="auto"/>
      </w:divBdr>
    </w:div>
    <w:div w:id="605161059">
      <w:bodyDiv w:val="1"/>
      <w:marLeft w:val="0"/>
      <w:marRight w:val="0"/>
      <w:marTop w:val="0"/>
      <w:marBottom w:val="0"/>
      <w:divBdr>
        <w:top w:val="none" w:sz="0" w:space="0" w:color="auto"/>
        <w:left w:val="none" w:sz="0" w:space="0" w:color="auto"/>
        <w:bottom w:val="none" w:sz="0" w:space="0" w:color="auto"/>
        <w:right w:val="none" w:sz="0" w:space="0" w:color="auto"/>
      </w:divBdr>
    </w:div>
    <w:div w:id="611935275">
      <w:bodyDiv w:val="1"/>
      <w:marLeft w:val="0"/>
      <w:marRight w:val="0"/>
      <w:marTop w:val="0"/>
      <w:marBottom w:val="0"/>
      <w:divBdr>
        <w:top w:val="none" w:sz="0" w:space="0" w:color="auto"/>
        <w:left w:val="none" w:sz="0" w:space="0" w:color="auto"/>
        <w:bottom w:val="none" w:sz="0" w:space="0" w:color="auto"/>
        <w:right w:val="none" w:sz="0" w:space="0" w:color="auto"/>
      </w:divBdr>
    </w:div>
    <w:div w:id="615016694">
      <w:bodyDiv w:val="1"/>
      <w:marLeft w:val="0"/>
      <w:marRight w:val="0"/>
      <w:marTop w:val="0"/>
      <w:marBottom w:val="0"/>
      <w:divBdr>
        <w:top w:val="none" w:sz="0" w:space="0" w:color="auto"/>
        <w:left w:val="none" w:sz="0" w:space="0" w:color="auto"/>
        <w:bottom w:val="none" w:sz="0" w:space="0" w:color="auto"/>
        <w:right w:val="none" w:sz="0" w:space="0" w:color="auto"/>
      </w:divBdr>
      <w:divsChild>
        <w:div w:id="82842972">
          <w:marLeft w:val="0"/>
          <w:marRight w:val="0"/>
          <w:marTop w:val="0"/>
          <w:marBottom w:val="0"/>
          <w:divBdr>
            <w:top w:val="none" w:sz="0" w:space="0" w:color="auto"/>
            <w:left w:val="none" w:sz="0" w:space="0" w:color="auto"/>
            <w:bottom w:val="none" w:sz="0" w:space="0" w:color="auto"/>
            <w:right w:val="none" w:sz="0" w:space="0" w:color="auto"/>
          </w:divBdr>
        </w:div>
        <w:div w:id="108671627">
          <w:marLeft w:val="0"/>
          <w:marRight w:val="0"/>
          <w:marTop w:val="0"/>
          <w:marBottom w:val="0"/>
          <w:divBdr>
            <w:top w:val="none" w:sz="0" w:space="0" w:color="auto"/>
            <w:left w:val="none" w:sz="0" w:space="0" w:color="auto"/>
            <w:bottom w:val="none" w:sz="0" w:space="0" w:color="auto"/>
            <w:right w:val="none" w:sz="0" w:space="0" w:color="auto"/>
          </w:divBdr>
        </w:div>
        <w:div w:id="360713216">
          <w:marLeft w:val="0"/>
          <w:marRight w:val="0"/>
          <w:marTop w:val="0"/>
          <w:marBottom w:val="0"/>
          <w:divBdr>
            <w:top w:val="none" w:sz="0" w:space="0" w:color="auto"/>
            <w:left w:val="none" w:sz="0" w:space="0" w:color="auto"/>
            <w:bottom w:val="none" w:sz="0" w:space="0" w:color="auto"/>
            <w:right w:val="none" w:sz="0" w:space="0" w:color="auto"/>
          </w:divBdr>
        </w:div>
        <w:div w:id="604727693">
          <w:marLeft w:val="0"/>
          <w:marRight w:val="0"/>
          <w:marTop w:val="0"/>
          <w:marBottom w:val="0"/>
          <w:divBdr>
            <w:top w:val="none" w:sz="0" w:space="0" w:color="auto"/>
            <w:left w:val="none" w:sz="0" w:space="0" w:color="auto"/>
            <w:bottom w:val="none" w:sz="0" w:space="0" w:color="auto"/>
            <w:right w:val="none" w:sz="0" w:space="0" w:color="auto"/>
          </w:divBdr>
          <w:divsChild>
            <w:div w:id="48960264">
              <w:marLeft w:val="0"/>
              <w:marRight w:val="0"/>
              <w:marTop w:val="0"/>
              <w:marBottom w:val="0"/>
              <w:divBdr>
                <w:top w:val="none" w:sz="0" w:space="0" w:color="auto"/>
                <w:left w:val="none" w:sz="0" w:space="0" w:color="auto"/>
                <w:bottom w:val="none" w:sz="0" w:space="0" w:color="auto"/>
                <w:right w:val="none" w:sz="0" w:space="0" w:color="auto"/>
              </w:divBdr>
            </w:div>
            <w:div w:id="134224230">
              <w:marLeft w:val="0"/>
              <w:marRight w:val="0"/>
              <w:marTop w:val="0"/>
              <w:marBottom w:val="0"/>
              <w:divBdr>
                <w:top w:val="none" w:sz="0" w:space="0" w:color="auto"/>
                <w:left w:val="none" w:sz="0" w:space="0" w:color="auto"/>
                <w:bottom w:val="none" w:sz="0" w:space="0" w:color="auto"/>
                <w:right w:val="none" w:sz="0" w:space="0" w:color="auto"/>
              </w:divBdr>
            </w:div>
            <w:div w:id="288560784">
              <w:marLeft w:val="0"/>
              <w:marRight w:val="0"/>
              <w:marTop w:val="0"/>
              <w:marBottom w:val="0"/>
              <w:divBdr>
                <w:top w:val="none" w:sz="0" w:space="0" w:color="auto"/>
                <w:left w:val="none" w:sz="0" w:space="0" w:color="auto"/>
                <w:bottom w:val="none" w:sz="0" w:space="0" w:color="auto"/>
                <w:right w:val="none" w:sz="0" w:space="0" w:color="auto"/>
              </w:divBdr>
            </w:div>
            <w:div w:id="382487107">
              <w:marLeft w:val="0"/>
              <w:marRight w:val="0"/>
              <w:marTop w:val="0"/>
              <w:marBottom w:val="0"/>
              <w:divBdr>
                <w:top w:val="none" w:sz="0" w:space="0" w:color="auto"/>
                <w:left w:val="none" w:sz="0" w:space="0" w:color="auto"/>
                <w:bottom w:val="none" w:sz="0" w:space="0" w:color="auto"/>
                <w:right w:val="none" w:sz="0" w:space="0" w:color="auto"/>
              </w:divBdr>
            </w:div>
            <w:div w:id="404425313">
              <w:marLeft w:val="0"/>
              <w:marRight w:val="0"/>
              <w:marTop w:val="0"/>
              <w:marBottom w:val="0"/>
              <w:divBdr>
                <w:top w:val="none" w:sz="0" w:space="0" w:color="auto"/>
                <w:left w:val="none" w:sz="0" w:space="0" w:color="auto"/>
                <w:bottom w:val="none" w:sz="0" w:space="0" w:color="auto"/>
                <w:right w:val="none" w:sz="0" w:space="0" w:color="auto"/>
              </w:divBdr>
            </w:div>
            <w:div w:id="514731181">
              <w:marLeft w:val="0"/>
              <w:marRight w:val="0"/>
              <w:marTop w:val="0"/>
              <w:marBottom w:val="0"/>
              <w:divBdr>
                <w:top w:val="none" w:sz="0" w:space="0" w:color="auto"/>
                <w:left w:val="none" w:sz="0" w:space="0" w:color="auto"/>
                <w:bottom w:val="none" w:sz="0" w:space="0" w:color="auto"/>
                <w:right w:val="none" w:sz="0" w:space="0" w:color="auto"/>
              </w:divBdr>
            </w:div>
            <w:div w:id="605771396">
              <w:marLeft w:val="0"/>
              <w:marRight w:val="0"/>
              <w:marTop w:val="0"/>
              <w:marBottom w:val="0"/>
              <w:divBdr>
                <w:top w:val="none" w:sz="0" w:space="0" w:color="auto"/>
                <w:left w:val="none" w:sz="0" w:space="0" w:color="auto"/>
                <w:bottom w:val="none" w:sz="0" w:space="0" w:color="auto"/>
                <w:right w:val="none" w:sz="0" w:space="0" w:color="auto"/>
              </w:divBdr>
            </w:div>
            <w:div w:id="658113530">
              <w:marLeft w:val="0"/>
              <w:marRight w:val="0"/>
              <w:marTop w:val="0"/>
              <w:marBottom w:val="0"/>
              <w:divBdr>
                <w:top w:val="none" w:sz="0" w:space="0" w:color="auto"/>
                <w:left w:val="none" w:sz="0" w:space="0" w:color="auto"/>
                <w:bottom w:val="none" w:sz="0" w:space="0" w:color="auto"/>
                <w:right w:val="none" w:sz="0" w:space="0" w:color="auto"/>
              </w:divBdr>
            </w:div>
            <w:div w:id="917789124">
              <w:marLeft w:val="0"/>
              <w:marRight w:val="0"/>
              <w:marTop w:val="0"/>
              <w:marBottom w:val="0"/>
              <w:divBdr>
                <w:top w:val="none" w:sz="0" w:space="0" w:color="auto"/>
                <w:left w:val="none" w:sz="0" w:space="0" w:color="auto"/>
                <w:bottom w:val="none" w:sz="0" w:space="0" w:color="auto"/>
                <w:right w:val="none" w:sz="0" w:space="0" w:color="auto"/>
              </w:divBdr>
            </w:div>
            <w:div w:id="1098253975">
              <w:marLeft w:val="0"/>
              <w:marRight w:val="0"/>
              <w:marTop w:val="0"/>
              <w:marBottom w:val="0"/>
              <w:divBdr>
                <w:top w:val="none" w:sz="0" w:space="0" w:color="auto"/>
                <w:left w:val="none" w:sz="0" w:space="0" w:color="auto"/>
                <w:bottom w:val="none" w:sz="0" w:space="0" w:color="auto"/>
                <w:right w:val="none" w:sz="0" w:space="0" w:color="auto"/>
              </w:divBdr>
            </w:div>
            <w:div w:id="1131943413">
              <w:marLeft w:val="0"/>
              <w:marRight w:val="0"/>
              <w:marTop w:val="0"/>
              <w:marBottom w:val="0"/>
              <w:divBdr>
                <w:top w:val="none" w:sz="0" w:space="0" w:color="auto"/>
                <w:left w:val="none" w:sz="0" w:space="0" w:color="auto"/>
                <w:bottom w:val="none" w:sz="0" w:space="0" w:color="auto"/>
                <w:right w:val="none" w:sz="0" w:space="0" w:color="auto"/>
              </w:divBdr>
            </w:div>
            <w:div w:id="1272325684">
              <w:marLeft w:val="0"/>
              <w:marRight w:val="0"/>
              <w:marTop w:val="0"/>
              <w:marBottom w:val="0"/>
              <w:divBdr>
                <w:top w:val="none" w:sz="0" w:space="0" w:color="auto"/>
                <w:left w:val="none" w:sz="0" w:space="0" w:color="auto"/>
                <w:bottom w:val="none" w:sz="0" w:space="0" w:color="auto"/>
                <w:right w:val="none" w:sz="0" w:space="0" w:color="auto"/>
              </w:divBdr>
            </w:div>
            <w:div w:id="1331329029">
              <w:marLeft w:val="0"/>
              <w:marRight w:val="0"/>
              <w:marTop w:val="0"/>
              <w:marBottom w:val="0"/>
              <w:divBdr>
                <w:top w:val="none" w:sz="0" w:space="0" w:color="auto"/>
                <w:left w:val="none" w:sz="0" w:space="0" w:color="auto"/>
                <w:bottom w:val="none" w:sz="0" w:space="0" w:color="auto"/>
                <w:right w:val="none" w:sz="0" w:space="0" w:color="auto"/>
              </w:divBdr>
            </w:div>
            <w:div w:id="1361861052">
              <w:marLeft w:val="0"/>
              <w:marRight w:val="0"/>
              <w:marTop w:val="0"/>
              <w:marBottom w:val="0"/>
              <w:divBdr>
                <w:top w:val="none" w:sz="0" w:space="0" w:color="auto"/>
                <w:left w:val="none" w:sz="0" w:space="0" w:color="auto"/>
                <w:bottom w:val="none" w:sz="0" w:space="0" w:color="auto"/>
                <w:right w:val="none" w:sz="0" w:space="0" w:color="auto"/>
              </w:divBdr>
            </w:div>
            <w:div w:id="1595748918">
              <w:marLeft w:val="0"/>
              <w:marRight w:val="0"/>
              <w:marTop w:val="0"/>
              <w:marBottom w:val="0"/>
              <w:divBdr>
                <w:top w:val="none" w:sz="0" w:space="0" w:color="auto"/>
                <w:left w:val="none" w:sz="0" w:space="0" w:color="auto"/>
                <w:bottom w:val="none" w:sz="0" w:space="0" w:color="auto"/>
                <w:right w:val="none" w:sz="0" w:space="0" w:color="auto"/>
              </w:divBdr>
            </w:div>
            <w:div w:id="1724718473">
              <w:marLeft w:val="0"/>
              <w:marRight w:val="0"/>
              <w:marTop w:val="0"/>
              <w:marBottom w:val="0"/>
              <w:divBdr>
                <w:top w:val="none" w:sz="0" w:space="0" w:color="auto"/>
                <w:left w:val="none" w:sz="0" w:space="0" w:color="auto"/>
                <w:bottom w:val="none" w:sz="0" w:space="0" w:color="auto"/>
                <w:right w:val="none" w:sz="0" w:space="0" w:color="auto"/>
              </w:divBdr>
            </w:div>
            <w:div w:id="1748648519">
              <w:marLeft w:val="0"/>
              <w:marRight w:val="0"/>
              <w:marTop w:val="0"/>
              <w:marBottom w:val="0"/>
              <w:divBdr>
                <w:top w:val="none" w:sz="0" w:space="0" w:color="auto"/>
                <w:left w:val="none" w:sz="0" w:space="0" w:color="auto"/>
                <w:bottom w:val="none" w:sz="0" w:space="0" w:color="auto"/>
                <w:right w:val="none" w:sz="0" w:space="0" w:color="auto"/>
              </w:divBdr>
            </w:div>
            <w:div w:id="1803959356">
              <w:marLeft w:val="0"/>
              <w:marRight w:val="0"/>
              <w:marTop w:val="0"/>
              <w:marBottom w:val="0"/>
              <w:divBdr>
                <w:top w:val="none" w:sz="0" w:space="0" w:color="auto"/>
                <w:left w:val="none" w:sz="0" w:space="0" w:color="auto"/>
                <w:bottom w:val="none" w:sz="0" w:space="0" w:color="auto"/>
                <w:right w:val="none" w:sz="0" w:space="0" w:color="auto"/>
              </w:divBdr>
            </w:div>
            <w:div w:id="2015912804">
              <w:marLeft w:val="0"/>
              <w:marRight w:val="0"/>
              <w:marTop w:val="0"/>
              <w:marBottom w:val="0"/>
              <w:divBdr>
                <w:top w:val="none" w:sz="0" w:space="0" w:color="auto"/>
                <w:left w:val="none" w:sz="0" w:space="0" w:color="auto"/>
                <w:bottom w:val="none" w:sz="0" w:space="0" w:color="auto"/>
                <w:right w:val="none" w:sz="0" w:space="0" w:color="auto"/>
              </w:divBdr>
            </w:div>
            <w:div w:id="2071880672">
              <w:marLeft w:val="0"/>
              <w:marRight w:val="0"/>
              <w:marTop w:val="0"/>
              <w:marBottom w:val="0"/>
              <w:divBdr>
                <w:top w:val="none" w:sz="0" w:space="0" w:color="auto"/>
                <w:left w:val="none" w:sz="0" w:space="0" w:color="auto"/>
                <w:bottom w:val="none" w:sz="0" w:space="0" w:color="auto"/>
                <w:right w:val="none" w:sz="0" w:space="0" w:color="auto"/>
              </w:divBdr>
            </w:div>
          </w:divsChild>
        </w:div>
        <w:div w:id="1657800875">
          <w:marLeft w:val="0"/>
          <w:marRight w:val="0"/>
          <w:marTop w:val="0"/>
          <w:marBottom w:val="0"/>
          <w:divBdr>
            <w:top w:val="none" w:sz="0" w:space="0" w:color="auto"/>
            <w:left w:val="none" w:sz="0" w:space="0" w:color="auto"/>
            <w:bottom w:val="none" w:sz="0" w:space="0" w:color="auto"/>
            <w:right w:val="none" w:sz="0" w:space="0" w:color="auto"/>
          </w:divBdr>
        </w:div>
        <w:div w:id="1814905260">
          <w:marLeft w:val="0"/>
          <w:marRight w:val="0"/>
          <w:marTop w:val="0"/>
          <w:marBottom w:val="0"/>
          <w:divBdr>
            <w:top w:val="none" w:sz="0" w:space="0" w:color="auto"/>
            <w:left w:val="none" w:sz="0" w:space="0" w:color="auto"/>
            <w:bottom w:val="none" w:sz="0" w:space="0" w:color="auto"/>
            <w:right w:val="none" w:sz="0" w:space="0" w:color="auto"/>
          </w:divBdr>
        </w:div>
      </w:divsChild>
    </w:div>
    <w:div w:id="623773575">
      <w:bodyDiv w:val="1"/>
      <w:marLeft w:val="0"/>
      <w:marRight w:val="0"/>
      <w:marTop w:val="0"/>
      <w:marBottom w:val="0"/>
      <w:divBdr>
        <w:top w:val="none" w:sz="0" w:space="0" w:color="auto"/>
        <w:left w:val="none" w:sz="0" w:space="0" w:color="auto"/>
        <w:bottom w:val="none" w:sz="0" w:space="0" w:color="auto"/>
        <w:right w:val="none" w:sz="0" w:space="0" w:color="auto"/>
      </w:divBdr>
      <w:divsChild>
        <w:div w:id="67769768">
          <w:marLeft w:val="0"/>
          <w:marRight w:val="0"/>
          <w:marTop w:val="0"/>
          <w:marBottom w:val="0"/>
          <w:divBdr>
            <w:top w:val="none" w:sz="0" w:space="0" w:color="auto"/>
            <w:left w:val="none" w:sz="0" w:space="0" w:color="auto"/>
            <w:bottom w:val="none" w:sz="0" w:space="0" w:color="auto"/>
            <w:right w:val="none" w:sz="0" w:space="0" w:color="auto"/>
          </w:divBdr>
        </w:div>
        <w:div w:id="106387061">
          <w:marLeft w:val="0"/>
          <w:marRight w:val="0"/>
          <w:marTop w:val="0"/>
          <w:marBottom w:val="0"/>
          <w:divBdr>
            <w:top w:val="none" w:sz="0" w:space="0" w:color="auto"/>
            <w:left w:val="none" w:sz="0" w:space="0" w:color="auto"/>
            <w:bottom w:val="none" w:sz="0" w:space="0" w:color="auto"/>
            <w:right w:val="none" w:sz="0" w:space="0" w:color="auto"/>
          </w:divBdr>
        </w:div>
        <w:div w:id="244069236">
          <w:marLeft w:val="0"/>
          <w:marRight w:val="0"/>
          <w:marTop w:val="0"/>
          <w:marBottom w:val="0"/>
          <w:divBdr>
            <w:top w:val="none" w:sz="0" w:space="0" w:color="auto"/>
            <w:left w:val="none" w:sz="0" w:space="0" w:color="auto"/>
            <w:bottom w:val="none" w:sz="0" w:space="0" w:color="auto"/>
            <w:right w:val="none" w:sz="0" w:space="0" w:color="auto"/>
          </w:divBdr>
        </w:div>
        <w:div w:id="245110560">
          <w:marLeft w:val="0"/>
          <w:marRight w:val="0"/>
          <w:marTop w:val="0"/>
          <w:marBottom w:val="0"/>
          <w:divBdr>
            <w:top w:val="none" w:sz="0" w:space="0" w:color="auto"/>
            <w:left w:val="none" w:sz="0" w:space="0" w:color="auto"/>
            <w:bottom w:val="none" w:sz="0" w:space="0" w:color="auto"/>
            <w:right w:val="none" w:sz="0" w:space="0" w:color="auto"/>
          </w:divBdr>
        </w:div>
        <w:div w:id="439641836">
          <w:marLeft w:val="0"/>
          <w:marRight w:val="0"/>
          <w:marTop w:val="0"/>
          <w:marBottom w:val="0"/>
          <w:divBdr>
            <w:top w:val="none" w:sz="0" w:space="0" w:color="auto"/>
            <w:left w:val="none" w:sz="0" w:space="0" w:color="auto"/>
            <w:bottom w:val="none" w:sz="0" w:space="0" w:color="auto"/>
            <w:right w:val="none" w:sz="0" w:space="0" w:color="auto"/>
          </w:divBdr>
        </w:div>
        <w:div w:id="487400507">
          <w:marLeft w:val="0"/>
          <w:marRight w:val="0"/>
          <w:marTop w:val="0"/>
          <w:marBottom w:val="0"/>
          <w:divBdr>
            <w:top w:val="none" w:sz="0" w:space="0" w:color="auto"/>
            <w:left w:val="none" w:sz="0" w:space="0" w:color="auto"/>
            <w:bottom w:val="none" w:sz="0" w:space="0" w:color="auto"/>
            <w:right w:val="none" w:sz="0" w:space="0" w:color="auto"/>
          </w:divBdr>
        </w:div>
        <w:div w:id="669454981">
          <w:marLeft w:val="0"/>
          <w:marRight w:val="0"/>
          <w:marTop w:val="0"/>
          <w:marBottom w:val="0"/>
          <w:divBdr>
            <w:top w:val="none" w:sz="0" w:space="0" w:color="auto"/>
            <w:left w:val="none" w:sz="0" w:space="0" w:color="auto"/>
            <w:bottom w:val="none" w:sz="0" w:space="0" w:color="auto"/>
            <w:right w:val="none" w:sz="0" w:space="0" w:color="auto"/>
          </w:divBdr>
        </w:div>
        <w:div w:id="1064642380">
          <w:marLeft w:val="0"/>
          <w:marRight w:val="0"/>
          <w:marTop w:val="0"/>
          <w:marBottom w:val="0"/>
          <w:divBdr>
            <w:top w:val="none" w:sz="0" w:space="0" w:color="auto"/>
            <w:left w:val="none" w:sz="0" w:space="0" w:color="auto"/>
            <w:bottom w:val="none" w:sz="0" w:space="0" w:color="auto"/>
            <w:right w:val="none" w:sz="0" w:space="0" w:color="auto"/>
          </w:divBdr>
        </w:div>
        <w:div w:id="1368943501">
          <w:marLeft w:val="0"/>
          <w:marRight w:val="0"/>
          <w:marTop w:val="0"/>
          <w:marBottom w:val="0"/>
          <w:divBdr>
            <w:top w:val="none" w:sz="0" w:space="0" w:color="auto"/>
            <w:left w:val="none" w:sz="0" w:space="0" w:color="auto"/>
            <w:bottom w:val="none" w:sz="0" w:space="0" w:color="auto"/>
            <w:right w:val="none" w:sz="0" w:space="0" w:color="auto"/>
          </w:divBdr>
        </w:div>
        <w:div w:id="1593471806">
          <w:marLeft w:val="0"/>
          <w:marRight w:val="0"/>
          <w:marTop w:val="0"/>
          <w:marBottom w:val="0"/>
          <w:divBdr>
            <w:top w:val="none" w:sz="0" w:space="0" w:color="auto"/>
            <w:left w:val="none" w:sz="0" w:space="0" w:color="auto"/>
            <w:bottom w:val="none" w:sz="0" w:space="0" w:color="auto"/>
            <w:right w:val="none" w:sz="0" w:space="0" w:color="auto"/>
          </w:divBdr>
        </w:div>
        <w:div w:id="1774278005">
          <w:marLeft w:val="0"/>
          <w:marRight w:val="0"/>
          <w:marTop w:val="0"/>
          <w:marBottom w:val="0"/>
          <w:divBdr>
            <w:top w:val="none" w:sz="0" w:space="0" w:color="auto"/>
            <w:left w:val="none" w:sz="0" w:space="0" w:color="auto"/>
            <w:bottom w:val="none" w:sz="0" w:space="0" w:color="auto"/>
            <w:right w:val="none" w:sz="0" w:space="0" w:color="auto"/>
          </w:divBdr>
        </w:div>
        <w:div w:id="1874415452">
          <w:marLeft w:val="0"/>
          <w:marRight w:val="0"/>
          <w:marTop w:val="0"/>
          <w:marBottom w:val="0"/>
          <w:divBdr>
            <w:top w:val="none" w:sz="0" w:space="0" w:color="auto"/>
            <w:left w:val="none" w:sz="0" w:space="0" w:color="auto"/>
            <w:bottom w:val="none" w:sz="0" w:space="0" w:color="auto"/>
            <w:right w:val="none" w:sz="0" w:space="0" w:color="auto"/>
          </w:divBdr>
        </w:div>
      </w:divsChild>
    </w:div>
    <w:div w:id="681010833">
      <w:bodyDiv w:val="1"/>
      <w:marLeft w:val="0"/>
      <w:marRight w:val="0"/>
      <w:marTop w:val="0"/>
      <w:marBottom w:val="0"/>
      <w:divBdr>
        <w:top w:val="none" w:sz="0" w:space="0" w:color="auto"/>
        <w:left w:val="none" w:sz="0" w:space="0" w:color="auto"/>
        <w:bottom w:val="none" w:sz="0" w:space="0" w:color="auto"/>
        <w:right w:val="none" w:sz="0" w:space="0" w:color="auto"/>
      </w:divBdr>
    </w:div>
    <w:div w:id="751200843">
      <w:bodyDiv w:val="1"/>
      <w:marLeft w:val="0"/>
      <w:marRight w:val="0"/>
      <w:marTop w:val="0"/>
      <w:marBottom w:val="0"/>
      <w:divBdr>
        <w:top w:val="none" w:sz="0" w:space="0" w:color="auto"/>
        <w:left w:val="none" w:sz="0" w:space="0" w:color="auto"/>
        <w:bottom w:val="none" w:sz="0" w:space="0" w:color="auto"/>
        <w:right w:val="none" w:sz="0" w:space="0" w:color="auto"/>
      </w:divBdr>
    </w:div>
    <w:div w:id="787893995">
      <w:bodyDiv w:val="1"/>
      <w:marLeft w:val="0"/>
      <w:marRight w:val="0"/>
      <w:marTop w:val="0"/>
      <w:marBottom w:val="0"/>
      <w:divBdr>
        <w:top w:val="none" w:sz="0" w:space="0" w:color="auto"/>
        <w:left w:val="none" w:sz="0" w:space="0" w:color="auto"/>
        <w:bottom w:val="none" w:sz="0" w:space="0" w:color="auto"/>
        <w:right w:val="none" w:sz="0" w:space="0" w:color="auto"/>
      </w:divBdr>
    </w:div>
    <w:div w:id="830677483">
      <w:bodyDiv w:val="1"/>
      <w:marLeft w:val="0"/>
      <w:marRight w:val="0"/>
      <w:marTop w:val="0"/>
      <w:marBottom w:val="0"/>
      <w:divBdr>
        <w:top w:val="none" w:sz="0" w:space="0" w:color="auto"/>
        <w:left w:val="none" w:sz="0" w:space="0" w:color="auto"/>
        <w:bottom w:val="none" w:sz="0" w:space="0" w:color="auto"/>
        <w:right w:val="none" w:sz="0" w:space="0" w:color="auto"/>
      </w:divBdr>
    </w:div>
    <w:div w:id="850996536">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sChild>
        <w:div w:id="4863290">
          <w:marLeft w:val="0"/>
          <w:marRight w:val="0"/>
          <w:marTop w:val="0"/>
          <w:marBottom w:val="0"/>
          <w:divBdr>
            <w:top w:val="none" w:sz="0" w:space="0" w:color="auto"/>
            <w:left w:val="none" w:sz="0" w:space="0" w:color="auto"/>
            <w:bottom w:val="none" w:sz="0" w:space="0" w:color="auto"/>
            <w:right w:val="none" w:sz="0" w:space="0" w:color="auto"/>
          </w:divBdr>
          <w:divsChild>
            <w:div w:id="1067924521">
              <w:marLeft w:val="0"/>
              <w:marRight w:val="0"/>
              <w:marTop w:val="0"/>
              <w:marBottom w:val="0"/>
              <w:divBdr>
                <w:top w:val="none" w:sz="0" w:space="0" w:color="auto"/>
                <w:left w:val="none" w:sz="0" w:space="0" w:color="auto"/>
                <w:bottom w:val="none" w:sz="0" w:space="0" w:color="auto"/>
                <w:right w:val="none" w:sz="0" w:space="0" w:color="auto"/>
              </w:divBdr>
            </w:div>
          </w:divsChild>
        </w:div>
        <w:div w:id="236323147">
          <w:marLeft w:val="0"/>
          <w:marRight w:val="0"/>
          <w:marTop w:val="0"/>
          <w:marBottom w:val="0"/>
          <w:divBdr>
            <w:top w:val="none" w:sz="0" w:space="0" w:color="auto"/>
            <w:left w:val="none" w:sz="0" w:space="0" w:color="auto"/>
            <w:bottom w:val="none" w:sz="0" w:space="0" w:color="auto"/>
            <w:right w:val="none" w:sz="0" w:space="0" w:color="auto"/>
          </w:divBdr>
          <w:divsChild>
            <w:div w:id="1353914423">
              <w:marLeft w:val="0"/>
              <w:marRight w:val="0"/>
              <w:marTop w:val="0"/>
              <w:marBottom w:val="0"/>
              <w:divBdr>
                <w:top w:val="none" w:sz="0" w:space="0" w:color="auto"/>
                <w:left w:val="none" w:sz="0" w:space="0" w:color="auto"/>
                <w:bottom w:val="none" w:sz="0" w:space="0" w:color="auto"/>
                <w:right w:val="none" w:sz="0" w:space="0" w:color="auto"/>
              </w:divBdr>
            </w:div>
          </w:divsChild>
        </w:div>
        <w:div w:id="319503407">
          <w:marLeft w:val="0"/>
          <w:marRight w:val="0"/>
          <w:marTop w:val="0"/>
          <w:marBottom w:val="0"/>
          <w:divBdr>
            <w:top w:val="none" w:sz="0" w:space="0" w:color="auto"/>
            <w:left w:val="none" w:sz="0" w:space="0" w:color="auto"/>
            <w:bottom w:val="none" w:sz="0" w:space="0" w:color="auto"/>
            <w:right w:val="none" w:sz="0" w:space="0" w:color="auto"/>
          </w:divBdr>
          <w:divsChild>
            <w:div w:id="1461414526">
              <w:marLeft w:val="0"/>
              <w:marRight w:val="0"/>
              <w:marTop w:val="0"/>
              <w:marBottom w:val="0"/>
              <w:divBdr>
                <w:top w:val="none" w:sz="0" w:space="0" w:color="auto"/>
                <w:left w:val="none" w:sz="0" w:space="0" w:color="auto"/>
                <w:bottom w:val="none" w:sz="0" w:space="0" w:color="auto"/>
                <w:right w:val="none" w:sz="0" w:space="0" w:color="auto"/>
              </w:divBdr>
            </w:div>
          </w:divsChild>
        </w:div>
        <w:div w:id="359940192">
          <w:marLeft w:val="0"/>
          <w:marRight w:val="0"/>
          <w:marTop w:val="0"/>
          <w:marBottom w:val="0"/>
          <w:divBdr>
            <w:top w:val="none" w:sz="0" w:space="0" w:color="auto"/>
            <w:left w:val="none" w:sz="0" w:space="0" w:color="auto"/>
            <w:bottom w:val="none" w:sz="0" w:space="0" w:color="auto"/>
            <w:right w:val="none" w:sz="0" w:space="0" w:color="auto"/>
          </w:divBdr>
          <w:divsChild>
            <w:div w:id="817889714">
              <w:marLeft w:val="0"/>
              <w:marRight w:val="0"/>
              <w:marTop w:val="0"/>
              <w:marBottom w:val="0"/>
              <w:divBdr>
                <w:top w:val="none" w:sz="0" w:space="0" w:color="auto"/>
                <w:left w:val="none" w:sz="0" w:space="0" w:color="auto"/>
                <w:bottom w:val="none" w:sz="0" w:space="0" w:color="auto"/>
                <w:right w:val="none" w:sz="0" w:space="0" w:color="auto"/>
              </w:divBdr>
            </w:div>
          </w:divsChild>
        </w:div>
        <w:div w:id="428890143">
          <w:marLeft w:val="0"/>
          <w:marRight w:val="0"/>
          <w:marTop w:val="0"/>
          <w:marBottom w:val="0"/>
          <w:divBdr>
            <w:top w:val="none" w:sz="0" w:space="0" w:color="auto"/>
            <w:left w:val="none" w:sz="0" w:space="0" w:color="auto"/>
            <w:bottom w:val="none" w:sz="0" w:space="0" w:color="auto"/>
            <w:right w:val="none" w:sz="0" w:space="0" w:color="auto"/>
          </w:divBdr>
          <w:divsChild>
            <w:div w:id="771781037">
              <w:marLeft w:val="0"/>
              <w:marRight w:val="0"/>
              <w:marTop w:val="0"/>
              <w:marBottom w:val="0"/>
              <w:divBdr>
                <w:top w:val="none" w:sz="0" w:space="0" w:color="auto"/>
                <w:left w:val="none" w:sz="0" w:space="0" w:color="auto"/>
                <w:bottom w:val="none" w:sz="0" w:space="0" w:color="auto"/>
                <w:right w:val="none" w:sz="0" w:space="0" w:color="auto"/>
              </w:divBdr>
            </w:div>
          </w:divsChild>
        </w:div>
        <w:div w:id="487330901">
          <w:marLeft w:val="0"/>
          <w:marRight w:val="0"/>
          <w:marTop w:val="0"/>
          <w:marBottom w:val="0"/>
          <w:divBdr>
            <w:top w:val="none" w:sz="0" w:space="0" w:color="auto"/>
            <w:left w:val="none" w:sz="0" w:space="0" w:color="auto"/>
            <w:bottom w:val="none" w:sz="0" w:space="0" w:color="auto"/>
            <w:right w:val="none" w:sz="0" w:space="0" w:color="auto"/>
          </w:divBdr>
          <w:divsChild>
            <w:div w:id="1040595696">
              <w:marLeft w:val="0"/>
              <w:marRight w:val="0"/>
              <w:marTop w:val="0"/>
              <w:marBottom w:val="0"/>
              <w:divBdr>
                <w:top w:val="none" w:sz="0" w:space="0" w:color="auto"/>
                <w:left w:val="none" w:sz="0" w:space="0" w:color="auto"/>
                <w:bottom w:val="none" w:sz="0" w:space="0" w:color="auto"/>
                <w:right w:val="none" w:sz="0" w:space="0" w:color="auto"/>
              </w:divBdr>
            </w:div>
          </w:divsChild>
        </w:div>
        <w:div w:id="562371844">
          <w:marLeft w:val="0"/>
          <w:marRight w:val="0"/>
          <w:marTop w:val="0"/>
          <w:marBottom w:val="0"/>
          <w:divBdr>
            <w:top w:val="none" w:sz="0" w:space="0" w:color="auto"/>
            <w:left w:val="none" w:sz="0" w:space="0" w:color="auto"/>
            <w:bottom w:val="none" w:sz="0" w:space="0" w:color="auto"/>
            <w:right w:val="none" w:sz="0" w:space="0" w:color="auto"/>
          </w:divBdr>
          <w:divsChild>
            <w:div w:id="1661694748">
              <w:marLeft w:val="0"/>
              <w:marRight w:val="0"/>
              <w:marTop w:val="0"/>
              <w:marBottom w:val="0"/>
              <w:divBdr>
                <w:top w:val="none" w:sz="0" w:space="0" w:color="auto"/>
                <w:left w:val="none" w:sz="0" w:space="0" w:color="auto"/>
                <w:bottom w:val="none" w:sz="0" w:space="0" w:color="auto"/>
                <w:right w:val="none" w:sz="0" w:space="0" w:color="auto"/>
              </w:divBdr>
            </w:div>
          </w:divsChild>
        </w:div>
        <w:div w:id="864291650">
          <w:marLeft w:val="0"/>
          <w:marRight w:val="0"/>
          <w:marTop w:val="0"/>
          <w:marBottom w:val="0"/>
          <w:divBdr>
            <w:top w:val="none" w:sz="0" w:space="0" w:color="auto"/>
            <w:left w:val="none" w:sz="0" w:space="0" w:color="auto"/>
            <w:bottom w:val="none" w:sz="0" w:space="0" w:color="auto"/>
            <w:right w:val="none" w:sz="0" w:space="0" w:color="auto"/>
          </w:divBdr>
          <w:divsChild>
            <w:div w:id="228929267">
              <w:marLeft w:val="0"/>
              <w:marRight w:val="0"/>
              <w:marTop w:val="0"/>
              <w:marBottom w:val="0"/>
              <w:divBdr>
                <w:top w:val="none" w:sz="0" w:space="0" w:color="auto"/>
                <w:left w:val="none" w:sz="0" w:space="0" w:color="auto"/>
                <w:bottom w:val="none" w:sz="0" w:space="0" w:color="auto"/>
                <w:right w:val="none" w:sz="0" w:space="0" w:color="auto"/>
              </w:divBdr>
            </w:div>
          </w:divsChild>
        </w:div>
        <w:div w:id="894850593">
          <w:marLeft w:val="0"/>
          <w:marRight w:val="0"/>
          <w:marTop w:val="0"/>
          <w:marBottom w:val="0"/>
          <w:divBdr>
            <w:top w:val="none" w:sz="0" w:space="0" w:color="auto"/>
            <w:left w:val="none" w:sz="0" w:space="0" w:color="auto"/>
            <w:bottom w:val="none" w:sz="0" w:space="0" w:color="auto"/>
            <w:right w:val="none" w:sz="0" w:space="0" w:color="auto"/>
          </w:divBdr>
          <w:divsChild>
            <w:div w:id="1949847142">
              <w:marLeft w:val="0"/>
              <w:marRight w:val="0"/>
              <w:marTop w:val="0"/>
              <w:marBottom w:val="0"/>
              <w:divBdr>
                <w:top w:val="none" w:sz="0" w:space="0" w:color="auto"/>
                <w:left w:val="none" w:sz="0" w:space="0" w:color="auto"/>
                <w:bottom w:val="none" w:sz="0" w:space="0" w:color="auto"/>
                <w:right w:val="none" w:sz="0" w:space="0" w:color="auto"/>
              </w:divBdr>
            </w:div>
          </w:divsChild>
        </w:div>
        <w:div w:id="913588281">
          <w:marLeft w:val="0"/>
          <w:marRight w:val="0"/>
          <w:marTop w:val="0"/>
          <w:marBottom w:val="0"/>
          <w:divBdr>
            <w:top w:val="none" w:sz="0" w:space="0" w:color="auto"/>
            <w:left w:val="none" w:sz="0" w:space="0" w:color="auto"/>
            <w:bottom w:val="none" w:sz="0" w:space="0" w:color="auto"/>
            <w:right w:val="none" w:sz="0" w:space="0" w:color="auto"/>
          </w:divBdr>
          <w:divsChild>
            <w:div w:id="742026276">
              <w:marLeft w:val="0"/>
              <w:marRight w:val="0"/>
              <w:marTop w:val="0"/>
              <w:marBottom w:val="0"/>
              <w:divBdr>
                <w:top w:val="none" w:sz="0" w:space="0" w:color="auto"/>
                <w:left w:val="none" w:sz="0" w:space="0" w:color="auto"/>
                <w:bottom w:val="none" w:sz="0" w:space="0" w:color="auto"/>
                <w:right w:val="none" w:sz="0" w:space="0" w:color="auto"/>
              </w:divBdr>
            </w:div>
          </w:divsChild>
        </w:div>
        <w:div w:id="928808067">
          <w:marLeft w:val="0"/>
          <w:marRight w:val="0"/>
          <w:marTop w:val="0"/>
          <w:marBottom w:val="0"/>
          <w:divBdr>
            <w:top w:val="none" w:sz="0" w:space="0" w:color="auto"/>
            <w:left w:val="none" w:sz="0" w:space="0" w:color="auto"/>
            <w:bottom w:val="none" w:sz="0" w:space="0" w:color="auto"/>
            <w:right w:val="none" w:sz="0" w:space="0" w:color="auto"/>
          </w:divBdr>
          <w:divsChild>
            <w:div w:id="2116317060">
              <w:marLeft w:val="0"/>
              <w:marRight w:val="0"/>
              <w:marTop w:val="0"/>
              <w:marBottom w:val="0"/>
              <w:divBdr>
                <w:top w:val="none" w:sz="0" w:space="0" w:color="auto"/>
                <w:left w:val="none" w:sz="0" w:space="0" w:color="auto"/>
                <w:bottom w:val="none" w:sz="0" w:space="0" w:color="auto"/>
                <w:right w:val="none" w:sz="0" w:space="0" w:color="auto"/>
              </w:divBdr>
            </w:div>
          </w:divsChild>
        </w:div>
        <w:div w:id="1000695520">
          <w:marLeft w:val="0"/>
          <w:marRight w:val="0"/>
          <w:marTop w:val="0"/>
          <w:marBottom w:val="0"/>
          <w:divBdr>
            <w:top w:val="none" w:sz="0" w:space="0" w:color="auto"/>
            <w:left w:val="none" w:sz="0" w:space="0" w:color="auto"/>
            <w:bottom w:val="none" w:sz="0" w:space="0" w:color="auto"/>
            <w:right w:val="none" w:sz="0" w:space="0" w:color="auto"/>
          </w:divBdr>
          <w:divsChild>
            <w:div w:id="1114596774">
              <w:marLeft w:val="0"/>
              <w:marRight w:val="0"/>
              <w:marTop w:val="0"/>
              <w:marBottom w:val="0"/>
              <w:divBdr>
                <w:top w:val="none" w:sz="0" w:space="0" w:color="auto"/>
                <w:left w:val="none" w:sz="0" w:space="0" w:color="auto"/>
                <w:bottom w:val="none" w:sz="0" w:space="0" w:color="auto"/>
                <w:right w:val="none" w:sz="0" w:space="0" w:color="auto"/>
              </w:divBdr>
            </w:div>
          </w:divsChild>
        </w:div>
        <w:div w:id="1071390058">
          <w:marLeft w:val="0"/>
          <w:marRight w:val="0"/>
          <w:marTop w:val="0"/>
          <w:marBottom w:val="0"/>
          <w:divBdr>
            <w:top w:val="none" w:sz="0" w:space="0" w:color="auto"/>
            <w:left w:val="none" w:sz="0" w:space="0" w:color="auto"/>
            <w:bottom w:val="none" w:sz="0" w:space="0" w:color="auto"/>
            <w:right w:val="none" w:sz="0" w:space="0" w:color="auto"/>
          </w:divBdr>
          <w:divsChild>
            <w:div w:id="269825156">
              <w:marLeft w:val="0"/>
              <w:marRight w:val="0"/>
              <w:marTop w:val="0"/>
              <w:marBottom w:val="0"/>
              <w:divBdr>
                <w:top w:val="none" w:sz="0" w:space="0" w:color="auto"/>
                <w:left w:val="none" w:sz="0" w:space="0" w:color="auto"/>
                <w:bottom w:val="none" w:sz="0" w:space="0" w:color="auto"/>
                <w:right w:val="none" w:sz="0" w:space="0" w:color="auto"/>
              </w:divBdr>
            </w:div>
          </w:divsChild>
        </w:div>
        <w:div w:id="1074668066">
          <w:marLeft w:val="0"/>
          <w:marRight w:val="0"/>
          <w:marTop w:val="0"/>
          <w:marBottom w:val="0"/>
          <w:divBdr>
            <w:top w:val="none" w:sz="0" w:space="0" w:color="auto"/>
            <w:left w:val="none" w:sz="0" w:space="0" w:color="auto"/>
            <w:bottom w:val="none" w:sz="0" w:space="0" w:color="auto"/>
            <w:right w:val="none" w:sz="0" w:space="0" w:color="auto"/>
          </w:divBdr>
        </w:div>
        <w:div w:id="1083918610">
          <w:marLeft w:val="0"/>
          <w:marRight w:val="0"/>
          <w:marTop w:val="0"/>
          <w:marBottom w:val="0"/>
          <w:divBdr>
            <w:top w:val="none" w:sz="0" w:space="0" w:color="auto"/>
            <w:left w:val="none" w:sz="0" w:space="0" w:color="auto"/>
            <w:bottom w:val="none" w:sz="0" w:space="0" w:color="auto"/>
            <w:right w:val="none" w:sz="0" w:space="0" w:color="auto"/>
          </w:divBdr>
          <w:divsChild>
            <w:div w:id="1467239881">
              <w:marLeft w:val="0"/>
              <w:marRight w:val="0"/>
              <w:marTop w:val="0"/>
              <w:marBottom w:val="0"/>
              <w:divBdr>
                <w:top w:val="none" w:sz="0" w:space="0" w:color="auto"/>
                <w:left w:val="none" w:sz="0" w:space="0" w:color="auto"/>
                <w:bottom w:val="none" w:sz="0" w:space="0" w:color="auto"/>
                <w:right w:val="none" w:sz="0" w:space="0" w:color="auto"/>
              </w:divBdr>
            </w:div>
          </w:divsChild>
        </w:div>
        <w:div w:id="1339314046">
          <w:marLeft w:val="0"/>
          <w:marRight w:val="0"/>
          <w:marTop w:val="0"/>
          <w:marBottom w:val="0"/>
          <w:divBdr>
            <w:top w:val="none" w:sz="0" w:space="0" w:color="auto"/>
            <w:left w:val="none" w:sz="0" w:space="0" w:color="auto"/>
            <w:bottom w:val="none" w:sz="0" w:space="0" w:color="auto"/>
            <w:right w:val="none" w:sz="0" w:space="0" w:color="auto"/>
          </w:divBdr>
          <w:divsChild>
            <w:div w:id="1294141289">
              <w:marLeft w:val="0"/>
              <w:marRight w:val="0"/>
              <w:marTop w:val="0"/>
              <w:marBottom w:val="0"/>
              <w:divBdr>
                <w:top w:val="none" w:sz="0" w:space="0" w:color="auto"/>
                <w:left w:val="none" w:sz="0" w:space="0" w:color="auto"/>
                <w:bottom w:val="none" w:sz="0" w:space="0" w:color="auto"/>
                <w:right w:val="none" w:sz="0" w:space="0" w:color="auto"/>
              </w:divBdr>
            </w:div>
          </w:divsChild>
        </w:div>
        <w:div w:id="1404833172">
          <w:marLeft w:val="0"/>
          <w:marRight w:val="0"/>
          <w:marTop w:val="0"/>
          <w:marBottom w:val="0"/>
          <w:divBdr>
            <w:top w:val="none" w:sz="0" w:space="0" w:color="auto"/>
            <w:left w:val="none" w:sz="0" w:space="0" w:color="auto"/>
            <w:bottom w:val="none" w:sz="0" w:space="0" w:color="auto"/>
            <w:right w:val="none" w:sz="0" w:space="0" w:color="auto"/>
          </w:divBdr>
          <w:divsChild>
            <w:div w:id="538394127">
              <w:marLeft w:val="0"/>
              <w:marRight w:val="0"/>
              <w:marTop w:val="0"/>
              <w:marBottom w:val="0"/>
              <w:divBdr>
                <w:top w:val="none" w:sz="0" w:space="0" w:color="auto"/>
                <w:left w:val="none" w:sz="0" w:space="0" w:color="auto"/>
                <w:bottom w:val="none" w:sz="0" w:space="0" w:color="auto"/>
                <w:right w:val="none" w:sz="0" w:space="0" w:color="auto"/>
              </w:divBdr>
            </w:div>
          </w:divsChild>
        </w:div>
        <w:div w:id="1543208561">
          <w:marLeft w:val="0"/>
          <w:marRight w:val="0"/>
          <w:marTop w:val="0"/>
          <w:marBottom w:val="0"/>
          <w:divBdr>
            <w:top w:val="none" w:sz="0" w:space="0" w:color="auto"/>
            <w:left w:val="none" w:sz="0" w:space="0" w:color="auto"/>
            <w:bottom w:val="none" w:sz="0" w:space="0" w:color="auto"/>
            <w:right w:val="none" w:sz="0" w:space="0" w:color="auto"/>
          </w:divBdr>
          <w:divsChild>
            <w:div w:id="228275836">
              <w:marLeft w:val="0"/>
              <w:marRight w:val="0"/>
              <w:marTop w:val="0"/>
              <w:marBottom w:val="0"/>
              <w:divBdr>
                <w:top w:val="none" w:sz="0" w:space="0" w:color="auto"/>
                <w:left w:val="none" w:sz="0" w:space="0" w:color="auto"/>
                <w:bottom w:val="none" w:sz="0" w:space="0" w:color="auto"/>
                <w:right w:val="none" w:sz="0" w:space="0" w:color="auto"/>
              </w:divBdr>
            </w:div>
          </w:divsChild>
        </w:div>
        <w:div w:id="1657029937">
          <w:marLeft w:val="0"/>
          <w:marRight w:val="0"/>
          <w:marTop w:val="0"/>
          <w:marBottom w:val="0"/>
          <w:divBdr>
            <w:top w:val="none" w:sz="0" w:space="0" w:color="auto"/>
            <w:left w:val="none" w:sz="0" w:space="0" w:color="auto"/>
            <w:bottom w:val="none" w:sz="0" w:space="0" w:color="auto"/>
            <w:right w:val="none" w:sz="0" w:space="0" w:color="auto"/>
          </w:divBdr>
          <w:divsChild>
            <w:div w:id="1724938911">
              <w:marLeft w:val="0"/>
              <w:marRight w:val="0"/>
              <w:marTop w:val="0"/>
              <w:marBottom w:val="0"/>
              <w:divBdr>
                <w:top w:val="none" w:sz="0" w:space="0" w:color="auto"/>
                <w:left w:val="none" w:sz="0" w:space="0" w:color="auto"/>
                <w:bottom w:val="none" w:sz="0" w:space="0" w:color="auto"/>
                <w:right w:val="none" w:sz="0" w:space="0" w:color="auto"/>
              </w:divBdr>
            </w:div>
          </w:divsChild>
        </w:div>
        <w:div w:id="1679383168">
          <w:marLeft w:val="0"/>
          <w:marRight w:val="0"/>
          <w:marTop w:val="0"/>
          <w:marBottom w:val="0"/>
          <w:divBdr>
            <w:top w:val="none" w:sz="0" w:space="0" w:color="auto"/>
            <w:left w:val="none" w:sz="0" w:space="0" w:color="auto"/>
            <w:bottom w:val="none" w:sz="0" w:space="0" w:color="auto"/>
            <w:right w:val="none" w:sz="0" w:space="0" w:color="auto"/>
          </w:divBdr>
          <w:divsChild>
            <w:div w:id="1157260324">
              <w:marLeft w:val="0"/>
              <w:marRight w:val="0"/>
              <w:marTop w:val="0"/>
              <w:marBottom w:val="0"/>
              <w:divBdr>
                <w:top w:val="none" w:sz="0" w:space="0" w:color="auto"/>
                <w:left w:val="none" w:sz="0" w:space="0" w:color="auto"/>
                <w:bottom w:val="none" w:sz="0" w:space="0" w:color="auto"/>
                <w:right w:val="none" w:sz="0" w:space="0" w:color="auto"/>
              </w:divBdr>
            </w:div>
          </w:divsChild>
        </w:div>
        <w:div w:id="1799180611">
          <w:marLeft w:val="0"/>
          <w:marRight w:val="0"/>
          <w:marTop w:val="0"/>
          <w:marBottom w:val="0"/>
          <w:divBdr>
            <w:top w:val="none" w:sz="0" w:space="0" w:color="auto"/>
            <w:left w:val="none" w:sz="0" w:space="0" w:color="auto"/>
            <w:bottom w:val="none" w:sz="0" w:space="0" w:color="auto"/>
            <w:right w:val="none" w:sz="0" w:space="0" w:color="auto"/>
          </w:divBdr>
          <w:divsChild>
            <w:div w:id="165293162">
              <w:marLeft w:val="0"/>
              <w:marRight w:val="0"/>
              <w:marTop w:val="0"/>
              <w:marBottom w:val="0"/>
              <w:divBdr>
                <w:top w:val="none" w:sz="0" w:space="0" w:color="auto"/>
                <w:left w:val="none" w:sz="0" w:space="0" w:color="auto"/>
                <w:bottom w:val="none" w:sz="0" w:space="0" w:color="auto"/>
                <w:right w:val="none" w:sz="0" w:space="0" w:color="auto"/>
              </w:divBdr>
            </w:div>
          </w:divsChild>
        </w:div>
        <w:div w:id="1871529343">
          <w:marLeft w:val="0"/>
          <w:marRight w:val="0"/>
          <w:marTop w:val="0"/>
          <w:marBottom w:val="0"/>
          <w:divBdr>
            <w:top w:val="none" w:sz="0" w:space="0" w:color="auto"/>
            <w:left w:val="none" w:sz="0" w:space="0" w:color="auto"/>
            <w:bottom w:val="none" w:sz="0" w:space="0" w:color="auto"/>
            <w:right w:val="none" w:sz="0" w:space="0" w:color="auto"/>
          </w:divBdr>
          <w:divsChild>
            <w:div w:id="1670865870">
              <w:marLeft w:val="0"/>
              <w:marRight w:val="0"/>
              <w:marTop w:val="0"/>
              <w:marBottom w:val="0"/>
              <w:divBdr>
                <w:top w:val="none" w:sz="0" w:space="0" w:color="auto"/>
                <w:left w:val="none" w:sz="0" w:space="0" w:color="auto"/>
                <w:bottom w:val="none" w:sz="0" w:space="0" w:color="auto"/>
                <w:right w:val="none" w:sz="0" w:space="0" w:color="auto"/>
              </w:divBdr>
            </w:div>
          </w:divsChild>
        </w:div>
        <w:div w:id="1920870433">
          <w:marLeft w:val="0"/>
          <w:marRight w:val="0"/>
          <w:marTop w:val="0"/>
          <w:marBottom w:val="0"/>
          <w:divBdr>
            <w:top w:val="none" w:sz="0" w:space="0" w:color="auto"/>
            <w:left w:val="none" w:sz="0" w:space="0" w:color="auto"/>
            <w:bottom w:val="none" w:sz="0" w:space="0" w:color="auto"/>
            <w:right w:val="none" w:sz="0" w:space="0" w:color="auto"/>
          </w:divBdr>
          <w:divsChild>
            <w:div w:id="2019886820">
              <w:marLeft w:val="0"/>
              <w:marRight w:val="0"/>
              <w:marTop w:val="0"/>
              <w:marBottom w:val="0"/>
              <w:divBdr>
                <w:top w:val="none" w:sz="0" w:space="0" w:color="auto"/>
                <w:left w:val="none" w:sz="0" w:space="0" w:color="auto"/>
                <w:bottom w:val="none" w:sz="0" w:space="0" w:color="auto"/>
                <w:right w:val="none" w:sz="0" w:space="0" w:color="auto"/>
              </w:divBdr>
            </w:div>
          </w:divsChild>
        </w:div>
        <w:div w:id="1939021870">
          <w:marLeft w:val="0"/>
          <w:marRight w:val="0"/>
          <w:marTop w:val="0"/>
          <w:marBottom w:val="0"/>
          <w:divBdr>
            <w:top w:val="none" w:sz="0" w:space="0" w:color="auto"/>
            <w:left w:val="none" w:sz="0" w:space="0" w:color="auto"/>
            <w:bottom w:val="none" w:sz="0" w:space="0" w:color="auto"/>
            <w:right w:val="none" w:sz="0" w:space="0" w:color="auto"/>
          </w:divBdr>
          <w:divsChild>
            <w:div w:id="2087725645">
              <w:marLeft w:val="0"/>
              <w:marRight w:val="0"/>
              <w:marTop w:val="0"/>
              <w:marBottom w:val="0"/>
              <w:divBdr>
                <w:top w:val="none" w:sz="0" w:space="0" w:color="auto"/>
                <w:left w:val="none" w:sz="0" w:space="0" w:color="auto"/>
                <w:bottom w:val="none" w:sz="0" w:space="0" w:color="auto"/>
                <w:right w:val="none" w:sz="0" w:space="0" w:color="auto"/>
              </w:divBdr>
            </w:div>
          </w:divsChild>
        </w:div>
        <w:div w:id="1958566009">
          <w:marLeft w:val="0"/>
          <w:marRight w:val="0"/>
          <w:marTop w:val="0"/>
          <w:marBottom w:val="0"/>
          <w:divBdr>
            <w:top w:val="none" w:sz="0" w:space="0" w:color="auto"/>
            <w:left w:val="none" w:sz="0" w:space="0" w:color="auto"/>
            <w:bottom w:val="none" w:sz="0" w:space="0" w:color="auto"/>
            <w:right w:val="none" w:sz="0" w:space="0" w:color="auto"/>
          </w:divBdr>
          <w:divsChild>
            <w:div w:id="264192731">
              <w:marLeft w:val="0"/>
              <w:marRight w:val="0"/>
              <w:marTop w:val="0"/>
              <w:marBottom w:val="0"/>
              <w:divBdr>
                <w:top w:val="none" w:sz="0" w:space="0" w:color="auto"/>
                <w:left w:val="none" w:sz="0" w:space="0" w:color="auto"/>
                <w:bottom w:val="none" w:sz="0" w:space="0" w:color="auto"/>
                <w:right w:val="none" w:sz="0" w:space="0" w:color="auto"/>
              </w:divBdr>
            </w:div>
          </w:divsChild>
        </w:div>
        <w:div w:id="2100786176">
          <w:marLeft w:val="0"/>
          <w:marRight w:val="0"/>
          <w:marTop w:val="0"/>
          <w:marBottom w:val="0"/>
          <w:divBdr>
            <w:top w:val="none" w:sz="0" w:space="0" w:color="auto"/>
            <w:left w:val="none" w:sz="0" w:space="0" w:color="auto"/>
            <w:bottom w:val="none" w:sz="0" w:space="0" w:color="auto"/>
            <w:right w:val="none" w:sz="0" w:space="0" w:color="auto"/>
          </w:divBdr>
          <w:divsChild>
            <w:div w:id="17008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2468">
      <w:bodyDiv w:val="1"/>
      <w:marLeft w:val="0"/>
      <w:marRight w:val="0"/>
      <w:marTop w:val="0"/>
      <w:marBottom w:val="0"/>
      <w:divBdr>
        <w:top w:val="none" w:sz="0" w:space="0" w:color="auto"/>
        <w:left w:val="none" w:sz="0" w:space="0" w:color="auto"/>
        <w:bottom w:val="none" w:sz="0" w:space="0" w:color="auto"/>
        <w:right w:val="none" w:sz="0" w:space="0" w:color="auto"/>
      </w:divBdr>
    </w:div>
    <w:div w:id="1057584482">
      <w:bodyDiv w:val="1"/>
      <w:marLeft w:val="0"/>
      <w:marRight w:val="0"/>
      <w:marTop w:val="0"/>
      <w:marBottom w:val="0"/>
      <w:divBdr>
        <w:top w:val="none" w:sz="0" w:space="0" w:color="auto"/>
        <w:left w:val="none" w:sz="0" w:space="0" w:color="auto"/>
        <w:bottom w:val="none" w:sz="0" w:space="0" w:color="auto"/>
        <w:right w:val="none" w:sz="0" w:space="0" w:color="auto"/>
      </w:divBdr>
    </w:div>
    <w:div w:id="1065494755">
      <w:bodyDiv w:val="1"/>
      <w:marLeft w:val="0"/>
      <w:marRight w:val="0"/>
      <w:marTop w:val="0"/>
      <w:marBottom w:val="0"/>
      <w:divBdr>
        <w:top w:val="none" w:sz="0" w:space="0" w:color="auto"/>
        <w:left w:val="none" w:sz="0" w:space="0" w:color="auto"/>
        <w:bottom w:val="none" w:sz="0" w:space="0" w:color="auto"/>
        <w:right w:val="none" w:sz="0" w:space="0" w:color="auto"/>
      </w:divBdr>
      <w:divsChild>
        <w:div w:id="45615461">
          <w:marLeft w:val="0"/>
          <w:marRight w:val="0"/>
          <w:marTop w:val="0"/>
          <w:marBottom w:val="0"/>
          <w:divBdr>
            <w:top w:val="none" w:sz="0" w:space="0" w:color="auto"/>
            <w:left w:val="none" w:sz="0" w:space="0" w:color="auto"/>
            <w:bottom w:val="none" w:sz="0" w:space="0" w:color="auto"/>
            <w:right w:val="none" w:sz="0" w:space="0" w:color="auto"/>
          </w:divBdr>
        </w:div>
        <w:div w:id="468206535">
          <w:marLeft w:val="0"/>
          <w:marRight w:val="0"/>
          <w:marTop w:val="0"/>
          <w:marBottom w:val="0"/>
          <w:divBdr>
            <w:top w:val="none" w:sz="0" w:space="0" w:color="auto"/>
            <w:left w:val="none" w:sz="0" w:space="0" w:color="auto"/>
            <w:bottom w:val="none" w:sz="0" w:space="0" w:color="auto"/>
            <w:right w:val="none" w:sz="0" w:space="0" w:color="auto"/>
          </w:divBdr>
        </w:div>
        <w:div w:id="747650802">
          <w:marLeft w:val="0"/>
          <w:marRight w:val="0"/>
          <w:marTop w:val="0"/>
          <w:marBottom w:val="0"/>
          <w:divBdr>
            <w:top w:val="none" w:sz="0" w:space="0" w:color="auto"/>
            <w:left w:val="none" w:sz="0" w:space="0" w:color="auto"/>
            <w:bottom w:val="none" w:sz="0" w:space="0" w:color="auto"/>
            <w:right w:val="none" w:sz="0" w:space="0" w:color="auto"/>
          </w:divBdr>
        </w:div>
        <w:div w:id="992100228">
          <w:marLeft w:val="0"/>
          <w:marRight w:val="0"/>
          <w:marTop w:val="0"/>
          <w:marBottom w:val="0"/>
          <w:divBdr>
            <w:top w:val="none" w:sz="0" w:space="0" w:color="auto"/>
            <w:left w:val="none" w:sz="0" w:space="0" w:color="auto"/>
            <w:bottom w:val="none" w:sz="0" w:space="0" w:color="auto"/>
            <w:right w:val="none" w:sz="0" w:space="0" w:color="auto"/>
          </w:divBdr>
        </w:div>
        <w:div w:id="1129788865">
          <w:marLeft w:val="0"/>
          <w:marRight w:val="0"/>
          <w:marTop w:val="0"/>
          <w:marBottom w:val="0"/>
          <w:divBdr>
            <w:top w:val="none" w:sz="0" w:space="0" w:color="auto"/>
            <w:left w:val="none" w:sz="0" w:space="0" w:color="auto"/>
            <w:bottom w:val="none" w:sz="0" w:space="0" w:color="auto"/>
            <w:right w:val="none" w:sz="0" w:space="0" w:color="auto"/>
          </w:divBdr>
        </w:div>
        <w:div w:id="1132022890">
          <w:marLeft w:val="0"/>
          <w:marRight w:val="0"/>
          <w:marTop w:val="0"/>
          <w:marBottom w:val="0"/>
          <w:divBdr>
            <w:top w:val="none" w:sz="0" w:space="0" w:color="auto"/>
            <w:left w:val="none" w:sz="0" w:space="0" w:color="auto"/>
            <w:bottom w:val="none" w:sz="0" w:space="0" w:color="auto"/>
            <w:right w:val="none" w:sz="0" w:space="0" w:color="auto"/>
          </w:divBdr>
        </w:div>
        <w:div w:id="1357852481">
          <w:marLeft w:val="0"/>
          <w:marRight w:val="0"/>
          <w:marTop w:val="0"/>
          <w:marBottom w:val="0"/>
          <w:divBdr>
            <w:top w:val="none" w:sz="0" w:space="0" w:color="auto"/>
            <w:left w:val="none" w:sz="0" w:space="0" w:color="auto"/>
            <w:bottom w:val="none" w:sz="0" w:space="0" w:color="auto"/>
            <w:right w:val="none" w:sz="0" w:space="0" w:color="auto"/>
          </w:divBdr>
        </w:div>
        <w:div w:id="1414661746">
          <w:marLeft w:val="0"/>
          <w:marRight w:val="0"/>
          <w:marTop w:val="0"/>
          <w:marBottom w:val="0"/>
          <w:divBdr>
            <w:top w:val="none" w:sz="0" w:space="0" w:color="auto"/>
            <w:left w:val="none" w:sz="0" w:space="0" w:color="auto"/>
            <w:bottom w:val="none" w:sz="0" w:space="0" w:color="auto"/>
            <w:right w:val="none" w:sz="0" w:space="0" w:color="auto"/>
          </w:divBdr>
        </w:div>
        <w:div w:id="1703282928">
          <w:marLeft w:val="0"/>
          <w:marRight w:val="0"/>
          <w:marTop w:val="0"/>
          <w:marBottom w:val="0"/>
          <w:divBdr>
            <w:top w:val="none" w:sz="0" w:space="0" w:color="auto"/>
            <w:left w:val="none" w:sz="0" w:space="0" w:color="auto"/>
            <w:bottom w:val="none" w:sz="0" w:space="0" w:color="auto"/>
            <w:right w:val="none" w:sz="0" w:space="0" w:color="auto"/>
          </w:divBdr>
        </w:div>
        <w:div w:id="1914045666">
          <w:marLeft w:val="0"/>
          <w:marRight w:val="0"/>
          <w:marTop w:val="0"/>
          <w:marBottom w:val="0"/>
          <w:divBdr>
            <w:top w:val="none" w:sz="0" w:space="0" w:color="auto"/>
            <w:left w:val="none" w:sz="0" w:space="0" w:color="auto"/>
            <w:bottom w:val="none" w:sz="0" w:space="0" w:color="auto"/>
            <w:right w:val="none" w:sz="0" w:space="0" w:color="auto"/>
          </w:divBdr>
        </w:div>
        <w:div w:id="2042126320">
          <w:marLeft w:val="0"/>
          <w:marRight w:val="0"/>
          <w:marTop w:val="0"/>
          <w:marBottom w:val="0"/>
          <w:divBdr>
            <w:top w:val="none" w:sz="0" w:space="0" w:color="auto"/>
            <w:left w:val="none" w:sz="0" w:space="0" w:color="auto"/>
            <w:bottom w:val="none" w:sz="0" w:space="0" w:color="auto"/>
            <w:right w:val="none" w:sz="0" w:space="0" w:color="auto"/>
          </w:divBdr>
        </w:div>
      </w:divsChild>
    </w:div>
    <w:div w:id="1086463644">
      <w:bodyDiv w:val="1"/>
      <w:marLeft w:val="0"/>
      <w:marRight w:val="0"/>
      <w:marTop w:val="0"/>
      <w:marBottom w:val="0"/>
      <w:divBdr>
        <w:top w:val="none" w:sz="0" w:space="0" w:color="auto"/>
        <w:left w:val="none" w:sz="0" w:space="0" w:color="auto"/>
        <w:bottom w:val="none" w:sz="0" w:space="0" w:color="auto"/>
        <w:right w:val="none" w:sz="0" w:space="0" w:color="auto"/>
      </w:divBdr>
    </w:div>
    <w:div w:id="1100417858">
      <w:bodyDiv w:val="1"/>
      <w:marLeft w:val="0"/>
      <w:marRight w:val="0"/>
      <w:marTop w:val="0"/>
      <w:marBottom w:val="0"/>
      <w:divBdr>
        <w:top w:val="none" w:sz="0" w:space="0" w:color="auto"/>
        <w:left w:val="none" w:sz="0" w:space="0" w:color="auto"/>
        <w:bottom w:val="none" w:sz="0" w:space="0" w:color="auto"/>
        <w:right w:val="none" w:sz="0" w:space="0" w:color="auto"/>
      </w:divBdr>
    </w:div>
    <w:div w:id="1173952097">
      <w:bodyDiv w:val="1"/>
      <w:marLeft w:val="0"/>
      <w:marRight w:val="0"/>
      <w:marTop w:val="0"/>
      <w:marBottom w:val="0"/>
      <w:divBdr>
        <w:top w:val="none" w:sz="0" w:space="0" w:color="auto"/>
        <w:left w:val="none" w:sz="0" w:space="0" w:color="auto"/>
        <w:bottom w:val="none" w:sz="0" w:space="0" w:color="auto"/>
        <w:right w:val="none" w:sz="0" w:space="0" w:color="auto"/>
      </w:divBdr>
    </w:div>
    <w:div w:id="1203320672">
      <w:bodyDiv w:val="1"/>
      <w:marLeft w:val="0"/>
      <w:marRight w:val="0"/>
      <w:marTop w:val="0"/>
      <w:marBottom w:val="0"/>
      <w:divBdr>
        <w:top w:val="none" w:sz="0" w:space="0" w:color="auto"/>
        <w:left w:val="none" w:sz="0" w:space="0" w:color="auto"/>
        <w:bottom w:val="none" w:sz="0" w:space="0" w:color="auto"/>
        <w:right w:val="none" w:sz="0" w:space="0" w:color="auto"/>
      </w:divBdr>
    </w:div>
    <w:div w:id="1213662698">
      <w:bodyDiv w:val="1"/>
      <w:marLeft w:val="0"/>
      <w:marRight w:val="0"/>
      <w:marTop w:val="0"/>
      <w:marBottom w:val="0"/>
      <w:divBdr>
        <w:top w:val="none" w:sz="0" w:space="0" w:color="auto"/>
        <w:left w:val="none" w:sz="0" w:space="0" w:color="auto"/>
        <w:bottom w:val="none" w:sz="0" w:space="0" w:color="auto"/>
        <w:right w:val="none" w:sz="0" w:space="0" w:color="auto"/>
      </w:divBdr>
      <w:divsChild>
        <w:div w:id="212083124">
          <w:marLeft w:val="0"/>
          <w:marRight w:val="0"/>
          <w:marTop w:val="0"/>
          <w:marBottom w:val="0"/>
          <w:divBdr>
            <w:top w:val="none" w:sz="0" w:space="0" w:color="auto"/>
            <w:left w:val="none" w:sz="0" w:space="0" w:color="auto"/>
            <w:bottom w:val="none" w:sz="0" w:space="0" w:color="auto"/>
            <w:right w:val="none" w:sz="0" w:space="0" w:color="auto"/>
          </w:divBdr>
        </w:div>
        <w:div w:id="355615592">
          <w:marLeft w:val="0"/>
          <w:marRight w:val="0"/>
          <w:marTop w:val="0"/>
          <w:marBottom w:val="0"/>
          <w:divBdr>
            <w:top w:val="none" w:sz="0" w:space="0" w:color="auto"/>
            <w:left w:val="none" w:sz="0" w:space="0" w:color="auto"/>
            <w:bottom w:val="none" w:sz="0" w:space="0" w:color="auto"/>
            <w:right w:val="none" w:sz="0" w:space="0" w:color="auto"/>
          </w:divBdr>
        </w:div>
        <w:div w:id="384182843">
          <w:marLeft w:val="0"/>
          <w:marRight w:val="0"/>
          <w:marTop w:val="0"/>
          <w:marBottom w:val="0"/>
          <w:divBdr>
            <w:top w:val="none" w:sz="0" w:space="0" w:color="auto"/>
            <w:left w:val="none" w:sz="0" w:space="0" w:color="auto"/>
            <w:bottom w:val="none" w:sz="0" w:space="0" w:color="auto"/>
            <w:right w:val="none" w:sz="0" w:space="0" w:color="auto"/>
          </w:divBdr>
        </w:div>
        <w:div w:id="722600358">
          <w:marLeft w:val="0"/>
          <w:marRight w:val="0"/>
          <w:marTop w:val="0"/>
          <w:marBottom w:val="0"/>
          <w:divBdr>
            <w:top w:val="none" w:sz="0" w:space="0" w:color="auto"/>
            <w:left w:val="none" w:sz="0" w:space="0" w:color="auto"/>
            <w:bottom w:val="none" w:sz="0" w:space="0" w:color="auto"/>
            <w:right w:val="none" w:sz="0" w:space="0" w:color="auto"/>
          </w:divBdr>
        </w:div>
        <w:div w:id="829714277">
          <w:marLeft w:val="0"/>
          <w:marRight w:val="0"/>
          <w:marTop w:val="0"/>
          <w:marBottom w:val="0"/>
          <w:divBdr>
            <w:top w:val="none" w:sz="0" w:space="0" w:color="auto"/>
            <w:left w:val="none" w:sz="0" w:space="0" w:color="auto"/>
            <w:bottom w:val="none" w:sz="0" w:space="0" w:color="auto"/>
            <w:right w:val="none" w:sz="0" w:space="0" w:color="auto"/>
          </w:divBdr>
        </w:div>
        <w:div w:id="1169522417">
          <w:marLeft w:val="0"/>
          <w:marRight w:val="0"/>
          <w:marTop w:val="0"/>
          <w:marBottom w:val="0"/>
          <w:divBdr>
            <w:top w:val="none" w:sz="0" w:space="0" w:color="auto"/>
            <w:left w:val="none" w:sz="0" w:space="0" w:color="auto"/>
            <w:bottom w:val="none" w:sz="0" w:space="0" w:color="auto"/>
            <w:right w:val="none" w:sz="0" w:space="0" w:color="auto"/>
          </w:divBdr>
          <w:divsChild>
            <w:div w:id="146630982">
              <w:marLeft w:val="0"/>
              <w:marRight w:val="0"/>
              <w:marTop w:val="0"/>
              <w:marBottom w:val="0"/>
              <w:divBdr>
                <w:top w:val="none" w:sz="0" w:space="0" w:color="auto"/>
                <w:left w:val="none" w:sz="0" w:space="0" w:color="auto"/>
                <w:bottom w:val="none" w:sz="0" w:space="0" w:color="auto"/>
                <w:right w:val="none" w:sz="0" w:space="0" w:color="auto"/>
              </w:divBdr>
            </w:div>
            <w:div w:id="187648060">
              <w:marLeft w:val="0"/>
              <w:marRight w:val="0"/>
              <w:marTop w:val="0"/>
              <w:marBottom w:val="0"/>
              <w:divBdr>
                <w:top w:val="none" w:sz="0" w:space="0" w:color="auto"/>
                <w:left w:val="none" w:sz="0" w:space="0" w:color="auto"/>
                <w:bottom w:val="none" w:sz="0" w:space="0" w:color="auto"/>
                <w:right w:val="none" w:sz="0" w:space="0" w:color="auto"/>
              </w:divBdr>
            </w:div>
            <w:div w:id="248127618">
              <w:marLeft w:val="0"/>
              <w:marRight w:val="0"/>
              <w:marTop w:val="0"/>
              <w:marBottom w:val="0"/>
              <w:divBdr>
                <w:top w:val="none" w:sz="0" w:space="0" w:color="auto"/>
                <w:left w:val="none" w:sz="0" w:space="0" w:color="auto"/>
                <w:bottom w:val="none" w:sz="0" w:space="0" w:color="auto"/>
                <w:right w:val="none" w:sz="0" w:space="0" w:color="auto"/>
              </w:divBdr>
            </w:div>
            <w:div w:id="254680362">
              <w:marLeft w:val="0"/>
              <w:marRight w:val="0"/>
              <w:marTop w:val="0"/>
              <w:marBottom w:val="0"/>
              <w:divBdr>
                <w:top w:val="none" w:sz="0" w:space="0" w:color="auto"/>
                <w:left w:val="none" w:sz="0" w:space="0" w:color="auto"/>
                <w:bottom w:val="none" w:sz="0" w:space="0" w:color="auto"/>
                <w:right w:val="none" w:sz="0" w:space="0" w:color="auto"/>
              </w:divBdr>
            </w:div>
            <w:div w:id="511722100">
              <w:marLeft w:val="0"/>
              <w:marRight w:val="0"/>
              <w:marTop w:val="0"/>
              <w:marBottom w:val="0"/>
              <w:divBdr>
                <w:top w:val="none" w:sz="0" w:space="0" w:color="auto"/>
                <w:left w:val="none" w:sz="0" w:space="0" w:color="auto"/>
                <w:bottom w:val="none" w:sz="0" w:space="0" w:color="auto"/>
                <w:right w:val="none" w:sz="0" w:space="0" w:color="auto"/>
              </w:divBdr>
            </w:div>
            <w:div w:id="516306710">
              <w:marLeft w:val="0"/>
              <w:marRight w:val="0"/>
              <w:marTop w:val="0"/>
              <w:marBottom w:val="0"/>
              <w:divBdr>
                <w:top w:val="none" w:sz="0" w:space="0" w:color="auto"/>
                <w:left w:val="none" w:sz="0" w:space="0" w:color="auto"/>
                <w:bottom w:val="none" w:sz="0" w:space="0" w:color="auto"/>
                <w:right w:val="none" w:sz="0" w:space="0" w:color="auto"/>
              </w:divBdr>
            </w:div>
            <w:div w:id="541208940">
              <w:marLeft w:val="0"/>
              <w:marRight w:val="0"/>
              <w:marTop w:val="0"/>
              <w:marBottom w:val="0"/>
              <w:divBdr>
                <w:top w:val="none" w:sz="0" w:space="0" w:color="auto"/>
                <w:left w:val="none" w:sz="0" w:space="0" w:color="auto"/>
                <w:bottom w:val="none" w:sz="0" w:space="0" w:color="auto"/>
                <w:right w:val="none" w:sz="0" w:space="0" w:color="auto"/>
              </w:divBdr>
            </w:div>
            <w:div w:id="710611821">
              <w:marLeft w:val="0"/>
              <w:marRight w:val="0"/>
              <w:marTop w:val="0"/>
              <w:marBottom w:val="0"/>
              <w:divBdr>
                <w:top w:val="none" w:sz="0" w:space="0" w:color="auto"/>
                <w:left w:val="none" w:sz="0" w:space="0" w:color="auto"/>
                <w:bottom w:val="none" w:sz="0" w:space="0" w:color="auto"/>
                <w:right w:val="none" w:sz="0" w:space="0" w:color="auto"/>
              </w:divBdr>
            </w:div>
            <w:div w:id="973144681">
              <w:marLeft w:val="0"/>
              <w:marRight w:val="0"/>
              <w:marTop w:val="0"/>
              <w:marBottom w:val="0"/>
              <w:divBdr>
                <w:top w:val="none" w:sz="0" w:space="0" w:color="auto"/>
                <w:left w:val="none" w:sz="0" w:space="0" w:color="auto"/>
                <w:bottom w:val="none" w:sz="0" w:space="0" w:color="auto"/>
                <w:right w:val="none" w:sz="0" w:space="0" w:color="auto"/>
              </w:divBdr>
            </w:div>
            <w:div w:id="1010522607">
              <w:marLeft w:val="0"/>
              <w:marRight w:val="0"/>
              <w:marTop w:val="0"/>
              <w:marBottom w:val="0"/>
              <w:divBdr>
                <w:top w:val="none" w:sz="0" w:space="0" w:color="auto"/>
                <w:left w:val="none" w:sz="0" w:space="0" w:color="auto"/>
                <w:bottom w:val="none" w:sz="0" w:space="0" w:color="auto"/>
                <w:right w:val="none" w:sz="0" w:space="0" w:color="auto"/>
              </w:divBdr>
            </w:div>
            <w:div w:id="1015157424">
              <w:marLeft w:val="0"/>
              <w:marRight w:val="0"/>
              <w:marTop w:val="0"/>
              <w:marBottom w:val="0"/>
              <w:divBdr>
                <w:top w:val="none" w:sz="0" w:space="0" w:color="auto"/>
                <w:left w:val="none" w:sz="0" w:space="0" w:color="auto"/>
                <w:bottom w:val="none" w:sz="0" w:space="0" w:color="auto"/>
                <w:right w:val="none" w:sz="0" w:space="0" w:color="auto"/>
              </w:divBdr>
            </w:div>
            <w:div w:id="1034887915">
              <w:marLeft w:val="0"/>
              <w:marRight w:val="0"/>
              <w:marTop w:val="0"/>
              <w:marBottom w:val="0"/>
              <w:divBdr>
                <w:top w:val="none" w:sz="0" w:space="0" w:color="auto"/>
                <w:left w:val="none" w:sz="0" w:space="0" w:color="auto"/>
                <w:bottom w:val="none" w:sz="0" w:space="0" w:color="auto"/>
                <w:right w:val="none" w:sz="0" w:space="0" w:color="auto"/>
              </w:divBdr>
            </w:div>
            <w:div w:id="1307469822">
              <w:marLeft w:val="0"/>
              <w:marRight w:val="0"/>
              <w:marTop w:val="0"/>
              <w:marBottom w:val="0"/>
              <w:divBdr>
                <w:top w:val="none" w:sz="0" w:space="0" w:color="auto"/>
                <w:left w:val="none" w:sz="0" w:space="0" w:color="auto"/>
                <w:bottom w:val="none" w:sz="0" w:space="0" w:color="auto"/>
                <w:right w:val="none" w:sz="0" w:space="0" w:color="auto"/>
              </w:divBdr>
            </w:div>
            <w:div w:id="1338733833">
              <w:marLeft w:val="0"/>
              <w:marRight w:val="0"/>
              <w:marTop w:val="0"/>
              <w:marBottom w:val="0"/>
              <w:divBdr>
                <w:top w:val="none" w:sz="0" w:space="0" w:color="auto"/>
                <w:left w:val="none" w:sz="0" w:space="0" w:color="auto"/>
                <w:bottom w:val="none" w:sz="0" w:space="0" w:color="auto"/>
                <w:right w:val="none" w:sz="0" w:space="0" w:color="auto"/>
              </w:divBdr>
            </w:div>
            <w:div w:id="1435512823">
              <w:marLeft w:val="0"/>
              <w:marRight w:val="0"/>
              <w:marTop w:val="0"/>
              <w:marBottom w:val="0"/>
              <w:divBdr>
                <w:top w:val="none" w:sz="0" w:space="0" w:color="auto"/>
                <w:left w:val="none" w:sz="0" w:space="0" w:color="auto"/>
                <w:bottom w:val="none" w:sz="0" w:space="0" w:color="auto"/>
                <w:right w:val="none" w:sz="0" w:space="0" w:color="auto"/>
              </w:divBdr>
            </w:div>
            <w:div w:id="1485198399">
              <w:marLeft w:val="0"/>
              <w:marRight w:val="0"/>
              <w:marTop w:val="0"/>
              <w:marBottom w:val="0"/>
              <w:divBdr>
                <w:top w:val="none" w:sz="0" w:space="0" w:color="auto"/>
                <w:left w:val="none" w:sz="0" w:space="0" w:color="auto"/>
                <w:bottom w:val="none" w:sz="0" w:space="0" w:color="auto"/>
                <w:right w:val="none" w:sz="0" w:space="0" w:color="auto"/>
              </w:divBdr>
            </w:div>
            <w:div w:id="1730686369">
              <w:marLeft w:val="0"/>
              <w:marRight w:val="0"/>
              <w:marTop w:val="0"/>
              <w:marBottom w:val="0"/>
              <w:divBdr>
                <w:top w:val="none" w:sz="0" w:space="0" w:color="auto"/>
                <w:left w:val="none" w:sz="0" w:space="0" w:color="auto"/>
                <w:bottom w:val="none" w:sz="0" w:space="0" w:color="auto"/>
                <w:right w:val="none" w:sz="0" w:space="0" w:color="auto"/>
              </w:divBdr>
            </w:div>
            <w:div w:id="1857453623">
              <w:marLeft w:val="0"/>
              <w:marRight w:val="0"/>
              <w:marTop w:val="0"/>
              <w:marBottom w:val="0"/>
              <w:divBdr>
                <w:top w:val="none" w:sz="0" w:space="0" w:color="auto"/>
                <w:left w:val="none" w:sz="0" w:space="0" w:color="auto"/>
                <w:bottom w:val="none" w:sz="0" w:space="0" w:color="auto"/>
                <w:right w:val="none" w:sz="0" w:space="0" w:color="auto"/>
              </w:divBdr>
            </w:div>
            <w:div w:id="1942301207">
              <w:marLeft w:val="0"/>
              <w:marRight w:val="0"/>
              <w:marTop w:val="0"/>
              <w:marBottom w:val="0"/>
              <w:divBdr>
                <w:top w:val="none" w:sz="0" w:space="0" w:color="auto"/>
                <w:left w:val="none" w:sz="0" w:space="0" w:color="auto"/>
                <w:bottom w:val="none" w:sz="0" w:space="0" w:color="auto"/>
                <w:right w:val="none" w:sz="0" w:space="0" w:color="auto"/>
              </w:divBdr>
            </w:div>
            <w:div w:id="21301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0601">
      <w:bodyDiv w:val="1"/>
      <w:marLeft w:val="0"/>
      <w:marRight w:val="0"/>
      <w:marTop w:val="0"/>
      <w:marBottom w:val="0"/>
      <w:divBdr>
        <w:top w:val="none" w:sz="0" w:space="0" w:color="auto"/>
        <w:left w:val="none" w:sz="0" w:space="0" w:color="auto"/>
        <w:bottom w:val="none" w:sz="0" w:space="0" w:color="auto"/>
        <w:right w:val="none" w:sz="0" w:space="0" w:color="auto"/>
      </w:divBdr>
    </w:div>
    <w:div w:id="1327631566">
      <w:bodyDiv w:val="1"/>
      <w:marLeft w:val="0"/>
      <w:marRight w:val="0"/>
      <w:marTop w:val="0"/>
      <w:marBottom w:val="0"/>
      <w:divBdr>
        <w:top w:val="none" w:sz="0" w:space="0" w:color="auto"/>
        <w:left w:val="none" w:sz="0" w:space="0" w:color="auto"/>
        <w:bottom w:val="none" w:sz="0" w:space="0" w:color="auto"/>
        <w:right w:val="none" w:sz="0" w:space="0" w:color="auto"/>
      </w:divBdr>
      <w:divsChild>
        <w:div w:id="105120706">
          <w:marLeft w:val="0"/>
          <w:marRight w:val="0"/>
          <w:marTop w:val="0"/>
          <w:marBottom w:val="0"/>
          <w:divBdr>
            <w:top w:val="none" w:sz="0" w:space="0" w:color="auto"/>
            <w:left w:val="none" w:sz="0" w:space="0" w:color="auto"/>
            <w:bottom w:val="none" w:sz="0" w:space="0" w:color="auto"/>
            <w:right w:val="none" w:sz="0" w:space="0" w:color="auto"/>
          </w:divBdr>
        </w:div>
        <w:div w:id="129593752">
          <w:marLeft w:val="0"/>
          <w:marRight w:val="0"/>
          <w:marTop w:val="0"/>
          <w:marBottom w:val="0"/>
          <w:divBdr>
            <w:top w:val="none" w:sz="0" w:space="0" w:color="auto"/>
            <w:left w:val="none" w:sz="0" w:space="0" w:color="auto"/>
            <w:bottom w:val="none" w:sz="0" w:space="0" w:color="auto"/>
            <w:right w:val="none" w:sz="0" w:space="0" w:color="auto"/>
          </w:divBdr>
        </w:div>
        <w:div w:id="200435788">
          <w:marLeft w:val="0"/>
          <w:marRight w:val="0"/>
          <w:marTop w:val="0"/>
          <w:marBottom w:val="0"/>
          <w:divBdr>
            <w:top w:val="none" w:sz="0" w:space="0" w:color="auto"/>
            <w:left w:val="none" w:sz="0" w:space="0" w:color="auto"/>
            <w:bottom w:val="none" w:sz="0" w:space="0" w:color="auto"/>
            <w:right w:val="none" w:sz="0" w:space="0" w:color="auto"/>
          </w:divBdr>
        </w:div>
        <w:div w:id="812715158">
          <w:marLeft w:val="0"/>
          <w:marRight w:val="0"/>
          <w:marTop w:val="0"/>
          <w:marBottom w:val="0"/>
          <w:divBdr>
            <w:top w:val="none" w:sz="0" w:space="0" w:color="auto"/>
            <w:left w:val="none" w:sz="0" w:space="0" w:color="auto"/>
            <w:bottom w:val="none" w:sz="0" w:space="0" w:color="auto"/>
            <w:right w:val="none" w:sz="0" w:space="0" w:color="auto"/>
          </w:divBdr>
        </w:div>
        <w:div w:id="923338117">
          <w:marLeft w:val="0"/>
          <w:marRight w:val="0"/>
          <w:marTop w:val="0"/>
          <w:marBottom w:val="0"/>
          <w:divBdr>
            <w:top w:val="none" w:sz="0" w:space="0" w:color="auto"/>
            <w:left w:val="none" w:sz="0" w:space="0" w:color="auto"/>
            <w:bottom w:val="none" w:sz="0" w:space="0" w:color="auto"/>
            <w:right w:val="none" w:sz="0" w:space="0" w:color="auto"/>
          </w:divBdr>
        </w:div>
        <w:div w:id="1017928439">
          <w:marLeft w:val="0"/>
          <w:marRight w:val="0"/>
          <w:marTop w:val="0"/>
          <w:marBottom w:val="0"/>
          <w:divBdr>
            <w:top w:val="none" w:sz="0" w:space="0" w:color="auto"/>
            <w:left w:val="none" w:sz="0" w:space="0" w:color="auto"/>
            <w:bottom w:val="none" w:sz="0" w:space="0" w:color="auto"/>
            <w:right w:val="none" w:sz="0" w:space="0" w:color="auto"/>
          </w:divBdr>
        </w:div>
        <w:div w:id="1084647838">
          <w:marLeft w:val="0"/>
          <w:marRight w:val="0"/>
          <w:marTop w:val="0"/>
          <w:marBottom w:val="0"/>
          <w:divBdr>
            <w:top w:val="none" w:sz="0" w:space="0" w:color="auto"/>
            <w:left w:val="none" w:sz="0" w:space="0" w:color="auto"/>
            <w:bottom w:val="none" w:sz="0" w:space="0" w:color="auto"/>
            <w:right w:val="none" w:sz="0" w:space="0" w:color="auto"/>
          </w:divBdr>
        </w:div>
        <w:div w:id="1111896599">
          <w:marLeft w:val="0"/>
          <w:marRight w:val="0"/>
          <w:marTop w:val="0"/>
          <w:marBottom w:val="0"/>
          <w:divBdr>
            <w:top w:val="none" w:sz="0" w:space="0" w:color="auto"/>
            <w:left w:val="none" w:sz="0" w:space="0" w:color="auto"/>
            <w:bottom w:val="none" w:sz="0" w:space="0" w:color="auto"/>
            <w:right w:val="none" w:sz="0" w:space="0" w:color="auto"/>
          </w:divBdr>
        </w:div>
        <w:div w:id="1162551204">
          <w:marLeft w:val="0"/>
          <w:marRight w:val="0"/>
          <w:marTop w:val="0"/>
          <w:marBottom w:val="0"/>
          <w:divBdr>
            <w:top w:val="none" w:sz="0" w:space="0" w:color="auto"/>
            <w:left w:val="none" w:sz="0" w:space="0" w:color="auto"/>
            <w:bottom w:val="none" w:sz="0" w:space="0" w:color="auto"/>
            <w:right w:val="none" w:sz="0" w:space="0" w:color="auto"/>
          </w:divBdr>
        </w:div>
        <w:div w:id="1324314621">
          <w:marLeft w:val="0"/>
          <w:marRight w:val="0"/>
          <w:marTop w:val="0"/>
          <w:marBottom w:val="0"/>
          <w:divBdr>
            <w:top w:val="none" w:sz="0" w:space="0" w:color="auto"/>
            <w:left w:val="none" w:sz="0" w:space="0" w:color="auto"/>
            <w:bottom w:val="none" w:sz="0" w:space="0" w:color="auto"/>
            <w:right w:val="none" w:sz="0" w:space="0" w:color="auto"/>
          </w:divBdr>
        </w:div>
        <w:div w:id="1583560352">
          <w:marLeft w:val="0"/>
          <w:marRight w:val="0"/>
          <w:marTop w:val="0"/>
          <w:marBottom w:val="0"/>
          <w:divBdr>
            <w:top w:val="none" w:sz="0" w:space="0" w:color="auto"/>
            <w:left w:val="none" w:sz="0" w:space="0" w:color="auto"/>
            <w:bottom w:val="none" w:sz="0" w:space="0" w:color="auto"/>
            <w:right w:val="none" w:sz="0" w:space="0" w:color="auto"/>
          </w:divBdr>
        </w:div>
        <w:div w:id="1836339168">
          <w:marLeft w:val="0"/>
          <w:marRight w:val="0"/>
          <w:marTop w:val="0"/>
          <w:marBottom w:val="0"/>
          <w:divBdr>
            <w:top w:val="none" w:sz="0" w:space="0" w:color="auto"/>
            <w:left w:val="none" w:sz="0" w:space="0" w:color="auto"/>
            <w:bottom w:val="none" w:sz="0" w:space="0" w:color="auto"/>
            <w:right w:val="none" w:sz="0" w:space="0" w:color="auto"/>
          </w:divBdr>
        </w:div>
      </w:divsChild>
    </w:div>
    <w:div w:id="1451896975">
      <w:bodyDiv w:val="1"/>
      <w:marLeft w:val="0"/>
      <w:marRight w:val="0"/>
      <w:marTop w:val="0"/>
      <w:marBottom w:val="0"/>
      <w:divBdr>
        <w:top w:val="none" w:sz="0" w:space="0" w:color="auto"/>
        <w:left w:val="none" w:sz="0" w:space="0" w:color="auto"/>
        <w:bottom w:val="none" w:sz="0" w:space="0" w:color="auto"/>
        <w:right w:val="none" w:sz="0" w:space="0" w:color="auto"/>
      </w:divBdr>
    </w:div>
    <w:div w:id="1476950952">
      <w:bodyDiv w:val="1"/>
      <w:marLeft w:val="0"/>
      <w:marRight w:val="0"/>
      <w:marTop w:val="0"/>
      <w:marBottom w:val="0"/>
      <w:divBdr>
        <w:top w:val="none" w:sz="0" w:space="0" w:color="auto"/>
        <w:left w:val="none" w:sz="0" w:space="0" w:color="auto"/>
        <w:bottom w:val="none" w:sz="0" w:space="0" w:color="auto"/>
        <w:right w:val="none" w:sz="0" w:space="0" w:color="auto"/>
      </w:divBdr>
    </w:div>
    <w:div w:id="1528714872">
      <w:bodyDiv w:val="1"/>
      <w:marLeft w:val="0"/>
      <w:marRight w:val="0"/>
      <w:marTop w:val="0"/>
      <w:marBottom w:val="0"/>
      <w:divBdr>
        <w:top w:val="none" w:sz="0" w:space="0" w:color="auto"/>
        <w:left w:val="none" w:sz="0" w:space="0" w:color="auto"/>
        <w:bottom w:val="none" w:sz="0" w:space="0" w:color="auto"/>
        <w:right w:val="none" w:sz="0" w:space="0" w:color="auto"/>
      </w:divBdr>
      <w:divsChild>
        <w:div w:id="58603590">
          <w:marLeft w:val="0"/>
          <w:marRight w:val="0"/>
          <w:marTop w:val="0"/>
          <w:marBottom w:val="0"/>
          <w:divBdr>
            <w:top w:val="none" w:sz="0" w:space="0" w:color="auto"/>
            <w:left w:val="none" w:sz="0" w:space="0" w:color="auto"/>
            <w:bottom w:val="none" w:sz="0" w:space="0" w:color="auto"/>
            <w:right w:val="none" w:sz="0" w:space="0" w:color="auto"/>
          </w:divBdr>
        </w:div>
        <w:div w:id="84695625">
          <w:marLeft w:val="0"/>
          <w:marRight w:val="0"/>
          <w:marTop w:val="0"/>
          <w:marBottom w:val="0"/>
          <w:divBdr>
            <w:top w:val="none" w:sz="0" w:space="0" w:color="auto"/>
            <w:left w:val="none" w:sz="0" w:space="0" w:color="auto"/>
            <w:bottom w:val="none" w:sz="0" w:space="0" w:color="auto"/>
            <w:right w:val="none" w:sz="0" w:space="0" w:color="auto"/>
          </w:divBdr>
        </w:div>
        <w:div w:id="101801451">
          <w:marLeft w:val="0"/>
          <w:marRight w:val="0"/>
          <w:marTop w:val="0"/>
          <w:marBottom w:val="0"/>
          <w:divBdr>
            <w:top w:val="none" w:sz="0" w:space="0" w:color="auto"/>
            <w:left w:val="none" w:sz="0" w:space="0" w:color="auto"/>
            <w:bottom w:val="none" w:sz="0" w:space="0" w:color="auto"/>
            <w:right w:val="none" w:sz="0" w:space="0" w:color="auto"/>
          </w:divBdr>
        </w:div>
        <w:div w:id="139736212">
          <w:marLeft w:val="0"/>
          <w:marRight w:val="0"/>
          <w:marTop w:val="0"/>
          <w:marBottom w:val="0"/>
          <w:divBdr>
            <w:top w:val="none" w:sz="0" w:space="0" w:color="auto"/>
            <w:left w:val="none" w:sz="0" w:space="0" w:color="auto"/>
            <w:bottom w:val="none" w:sz="0" w:space="0" w:color="auto"/>
            <w:right w:val="none" w:sz="0" w:space="0" w:color="auto"/>
          </w:divBdr>
        </w:div>
        <w:div w:id="156269347">
          <w:marLeft w:val="0"/>
          <w:marRight w:val="0"/>
          <w:marTop w:val="0"/>
          <w:marBottom w:val="0"/>
          <w:divBdr>
            <w:top w:val="none" w:sz="0" w:space="0" w:color="auto"/>
            <w:left w:val="none" w:sz="0" w:space="0" w:color="auto"/>
            <w:bottom w:val="none" w:sz="0" w:space="0" w:color="auto"/>
            <w:right w:val="none" w:sz="0" w:space="0" w:color="auto"/>
          </w:divBdr>
        </w:div>
        <w:div w:id="160389369">
          <w:marLeft w:val="0"/>
          <w:marRight w:val="0"/>
          <w:marTop w:val="0"/>
          <w:marBottom w:val="0"/>
          <w:divBdr>
            <w:top w:val="none" w:sz="0" w:space="0" w:color="auto"/>
            <w:left w:val="none" w:sz="0" w:space="0" w:color="auto"/>
            <w:bottom w:val="none" w:sz="0" w:space="0" w:color="auto"/>
            <w:right w:val="none" w:sz="0" w:space="0" w:color="auto"/>
          </w:divBdr>
        </w:div>
        <w:div w:id="182211675">
          <w:marLeft w:val="0"/>
          <w:marRight w:val="0"/>
          <w:marTop w:val="0"/>
          <w:marBottom w:val="0"/>
          <w:divBdr>
            <w:top w:val="none" w:sz="0" w:space="0" w:color="auto"/>
            <w:left w:val="none" w:sz="0" w:space="0" w:color="auto"/>
            <w:bottom w:val="none" w:sz="0" w:space="0" w:color="auto"/>
            <w:right w:val="none" w:sz="0" w:space="0" w:color="auto"/>
          </w:divBdr>
        </w:div>
        <w:div w:id="193465257">
          <w:marLeft w:val="0"/>
          <w:marRight w:val="0"/>
          <w:marTop w:val="0"/>
          <w:marBottom w:val="0"/>
          <w:divBdr>
            <w:top w:val="none" w:sz="0" w:space="0" w:color="auto"/>
            <w:left w:val="none" w:sz="0" w:space="0" w:color="auto"/>
            <w:bottom w:val="none" w:sz="0" w:space="0" w:color="auto"/>
            <w:right w:val="none" w:sz="0" w:space="0" w:color="auto"/>
          </w:divBdr>
        </w:div>
        <w:div w:id="260724413">
          <w:marLeft w:val="0"/>
          <w:marRight w:val="0"/>
          <w:marTop w:val="0"/>
          <w:marBottom w:val="0"/>
          <w:divBdr>
            <w:top w:val="none" w:sz="0" w:space="0" w:color="auto"/>
            <w:left w:val="none" w:sz="0" w:space="0" w:color="auto"/>
            <w:bottom w:val="none" w:sz="0" w:space="0" w:color="auto"/>
            <w:right w:val="none" w:sz="0" w:space="0" w:color="auto"/>
          </w:divBdr>
        </w:div>
        <w:div w:id="547651034">
          <w:marLeft w:val="0"/>
          <w:marRight w:val="0"/>
          <w:marTop w:val="0"/>
          <w:marBottom w:val="0"/>
          <w:divBdr>
            <w:top w:val="none" w:sz="0" w:space="0" w:color="auto"/>
            <w:left w:val="none" w:sz="0" w:space="0" w:color="auto"/>
            <w:bottom w:val="none" w:sz="0" w:space="0" w:color="auto"/>
            <w:right w:val="none" w:sz="0" w:space="0" w:color="auto"/>
          </w:divBdr>
        </w:div>
        <w:div w:id="583687901">
          <w:marLeft w:val="0"/>
          <w:marRight w:val="0"/>
          <w:marTop w:val="0"/>
          <w:marBottom w:val="0"/>
          <w:divBdr>
            <w:top w:val="none" w:sz="0" w:space="0" w:color="auto"/>
            <w:left w:val="none" w:sz="0" w:space="0" w:color="auto"/>
            <w:bottom w:val="none" w:sz="0" w:space="0" w:color="auto"/>
            <w:right w:val="none" w:sz="0" w:space="0" w:color="auto"/>
          </w:divBdr>
        </w:div>
        <w:div w:id="622543490">
          <w:marLeft w:val="0"/>
          <w:marRight w:val="0"/>
          <w:marTop w:val="0"/>
          <w:marBottom w:val="0"/>
          <w:divBdr>
            <w:top w:val="none" w:sz="0" w:space="0" w:color="auto"/>
            <w:left w:val="none" w:sz="0" w:space="0" w:color="auto"/>
            <w:bottom w:val="none" w:sz="0" w:space="0" w:color="auto"/>
            <w:right w:val="none" w:sz="0" w:space="0" w:color="auto"/>
          </w:divBdr>
        </w:div>
        <w:div w:id="627704335">
          <w:marLeft w:val="0"/>
          <w:marRight w:val="0"/>
          <w:marTop w:val="0"/>
          <w:marBottom w:val="0"/>
          <w:divBdr>
            <w:top w:val="none" w:sz="0" w:space="0" w:color="auto"/>
            <w:left w:val="none" w:sz="0" w:space="0" w:color="auto"/>
            <w:bottom w:val="none" w:sz="0" w:space="0" w:color="auto"/>
            <w:right w:val="none" w:sz="0" w:space="0" w:color="auto"/>
          </w:divBdr>
        </w:div>
        <w:div w:id="741415825">
          <w:marLeft w:val="0"/>
          <w:marRight w:val="0"/>
          <w:marTop w:val="0"/>
          <w:marBottom w:val="0"/>
          <w:divBdr>
            <w:top w:val="none" w:sz="0" w:space="0" w:color="auto"/>
            <w:left w:val="none" w:sz="0" w:space="0" w:color="auto"/>
            <w:bottom w:val="none" w:sz="0" w:space="0" w:color="auto"/>
            <w:right w:val="none" w:sz="0" w:space="0" w:color="auto"/>
          </w:divBdr>
        </w:div>
        <w:div w:id="767509969">
          <w:marLeft w:val="0"/>
          <w:marRight w:val="0"/>
          <w:marTop w:val="0"/>
          <w:marBottom w:val="0"/>
          <w:divBdr>
            <w:top w:val="none" w:sz="0" w:space="0" w:color="auto"/>
            <w:left w:val="none" w:sz="0" w:space="0" w:color="auto"/>
            <w:bottom w:val="none" w:sz="0" w:space="0" w:color="auto"/>
            <w:right w:val="none" w:sz="0" w:space="0" w:color="auto"/>
          </w:divBdr>
        </w:div>
        <w:div w:id="838732320">
          <w:marLeft w:val="0"/>
          <w:marRight w:val="0"/>
          <w:marTop w:val="0"/>
          <w:marBottom w:val="0"/>
          <w:divBdr>
            <w:top w:val="none" w:sz="0" w:space="0" w:color="auto"/>
            <w:left w:val="none" w:sz="0" w:space="0" w:color="auto"/>
            <w:bottom w:val="none" w:sz="0" w:space="0" w:color="auto"/>
            <w:right w:val="none" w:sz="0" w:space="0" w:color="auto"/>
          </w:divBdr>
        </w:div>
        <w:div w:id="840508316">
          <w:marLeft w:val="0"/>
          <w:marRight w:val="0"/>
          <w:marTop w:val="0"/>
          <w:marBottom w:val="0"/>
          <w:divBdr>
            <w:top w:val="none" w:sz="0" w:space="0" w:color="auto"/>
            <w:left w:val="none" w:sz="0" w:space="0" w:color="auto"/>
            <w:bottom w:val="none" w:sz="0" w:space="0" w:color="auto"/>
            <w:right w:val="none" w:sz="0" w:space="0" w:color="auto"/>
          </w:divBdr>
        </w:div>
        <w:div w:id="899554027">
          <w:marLeft w:val="0"/>
          <w:marRight w:val="0"/>
          <w:marTop w:val="0"/>
          <w:marBottom w:val="0"/>
          <w:divBdr>
            <w:top w:val="none" w:sz="0" w:space="0" w:color="auto"/>
            <w:left w:val="none" w:sz="0" w:space="0" w:color="auto"/>
            <w:bottom w:val="none" w:sz="0" w:space="0" w:color="auto"/>
            <w:right w:val="none" w:sz="0" w:space="0" w:color="auto"/>
          </w:divBdr>
        </w:div>
        <w:div w:id="923339681">
          <w:marLeft w:val="0"/>
          <w:marRight w:val="0"/>
          <w:marTop w:val="0"/>
          <w:marBottom w:val="0"/>
          <w:divBdr>
            <w:top w:val="none" w:sz="0" w:space="0" w:color="auto"/>
            <w:left w:val="none" w:sz="0" w:space="0" w:color="auto"/>
            <w:bottom w:val="none" w:sz="0" w:space="0" w:color="auto"/>
            <w:right w:val="none" w:sz="0" w:space="0" w:color="auto"/>
          </w:divBdr>
        </w:div>
        <w:div w:id="1138457525">
          <w:marLeft w:val="0"/>
          <w:marRight w:val="0"/>
          <w:marTop w:val="0"/>
          <w:marBottom w:val="0"/>
          <w:divBdr>
            <w:top w:val="none" w:sz="0" w:space="0" w:color="auto"/>
            <w:left w:val="none" w:sz="0" w:space="0" w:color="auto"/>
            <w:bottom w:val="none" w:sz="0" w:space="0" w:color="auto"/>
            <w:right w:val="none" w:sz="0" w:space="0" w:color="auto"/>
          </w:divBdr>
        </w:div>
        <w:div w:id="1160273797">
          <w:marLeft w:val="0"/>
          <w:marRight w:val="0"/>
          <w:marTop w:val="0"/>
          <w:marBottom w:val="0"/>
          <w:divBdr>
            <w:top w:val="none" w:sz="0" w:space="0" w:color="auto"/>
            <w:left w:val="none" w:sz="0" w:space="0" w:color="auto"/>
            <w:bottom w:val="none" w:sz="0" w:space="0" w:color="auto"/>
            <w:right w:val="none" w:sz="0" w:space="0" w:color="auto"/>
          </w:divBdr>
        </w:div>
        <w:div w:id="1234966401">
          <w:marLeft w:val="0"/>
          <w:marRight w:val="0"/>
          <w:marTop w:val="0"/>
          <w:marBottom w:val="0"/>
          <w:divBdr>
            <w:top w:val="none" w:sz="0" w:space="0" w:color="auto"/>
            <w:left w:val="none" w:sz="0" w:space="0" w:color="auto"/>
            <w:bottom w:val="none" w:sz="0" w:space="0" w:color="auto"/>
            <w:right w:val="none" w:sz="0" w:space="0" w:color="auto"/>
          </w:divBdr>
        </w:div>
        <w:div w:id="1298225541">
          <w:marLeft w:val="0"/>
          <w:marRight w:val="0"/>
          <w:marTop w:val="0"/>
          <w:marBottom w:val="0"/>
          <w:divBdr>
            <w:top w:val="none" w:sz="0" w:space="0" w:color="auto"/>
            <w:left w:val="none" w:sz="0" w:space="0" w:color="auto"/>
            <w:bottom w:val="none" w:sz="0" w:space="0" w:color="auto"/>
            <w:right w:val="none" w:sz="0" w:space="0" w:color="auto"/>
          </w:divBdr>
        </w:div>
        <w:div w:id="1301107037">
          <w:marLeft w:val="0"/>
          <w:marRight w:val="0"/>
          <w:marTop w:val="0"/>
          <w:marBottom w:val="0"/>
          <w:divBdr>
            <w:top w:val="none" w:sz="0" w:space="0" w:color="auto"/>
            <w:left w:val="none" w:sz="0" w:space="0" w:color="auto"/>
            <w:bottom w:val="none" w:sz="0" w:space="0" w:color="auto"/>
            <w:right w:val="none" w:sz="0" w:space="0" w:color="auto"/>
          </w:divBdr>
        </w:div>
        <w:div w:id="1307246939">
          <w:marLeft w:val="0"/>
          <w:marRight w:val="0"/>
          <w:marTop w:val="0"/>
          <w:marBottom w:val="0"/>
          <w:divBdr>
            <w:top w:val="none" w:sz="0" w:space="0" w:color="auto"/>
            <w:left w:val="none" w:sz="0" w:space="0" w:color="auto"/>
            <w:bottom w:val="none" w:sz="0" w:space="0" w:color="auto"/>
            <w:right w:val="none" w:sz="0" w:space="0" w:color="auto"/>
          </w:divBdr>
        </w:div>
        <w:div w:id="1380084276">
          <w:marLeft w:val="0"/>
          <w:marRight w:val="0"/>
          <w:marTop w:val="0"/>
          <w:marBottom w:val="0"/>
          <w:divBdr>
            <w:top w:val="none" w:sz="0" w:space="0" w:color="auto"/>
            <w:left w:val="none" w:sz="0" w:space="0" w:color="auto"/>
            <w:bottom w:val="none" w:sz="0" w:space="0" w:color="auto"/>
            <w:right w:val="none" w:sz="0" w:space="0" w:color="auto"/>
          </w:divBdr>
        </w:div>
        <w:div w:id="1466462410">
          <w:marLeft w:val="0"/>
          <w:marRight w:val="0"/>
          <w:marTop w:val="0"/>
          <w:marBottom w:val="0"/>
          <w:divBdr>
            <w:top w:val="none" w:sz="0" w:space="0" w:color="auto"/>
            <w:left w:val="none" w:sz="0" w:space="0" w:color="auto"/>
            <w:bottom w:val="none" w:sz="0" w:space="0" w:color="auto"/>
            <w:right w:val="none" w:sz="0" w:space="0" w:color="auto"/>
          </w:divBdr>
        </w:div>
        <w:div w:id="1473060534">
          <w:marLeft w:val="0"/>
          <w:marRight w:val="0"/>
          <w:marTop w:val="0"/>
          <w:marBottom w:val="0"/>
          <w:divBdr>
            <w:top w:val="none" w:sz="0" w:space="0" w:color="auto"/>
            <w:left w:val="none" w:sz="0" w:space="0" w:color="auto"/>
            <w:bottom w:val="none" w:sz="0" w:space="0" w:color="auto"/>
            <w:right w:val="none" w:sz="0" w:space="0" w:color="auto"/>
          </w:divBdr>
        </w:div>
        <w:div w:id="1478111821">
          <w:marLeft w:val="0"/>
          <w:marRight w:val="0"/>
          <w:marTop w:val="0"/>
          <w:marBottom w:val="0"/>
          <w:divBdr>
            <w:top w:val="none" w:sz="0" w:space="0" w:color="auto"/>
            <w:left w:val="none" w:sz="0" w:space="0" w:color="auto"/>
            <w:bottom w:val="none" w:sz="0" w:space="0" w:color="auto"/>
            <w:right w:val="none" w:sz="0" w:space="0" w:color="auto"/>
          </w:divBdr>
        </w:div>
        <w:div w:id="1550649347">
          <w:marLeft w:val="0"/>
          <w:marRight w:val="0"/>
          <w:marTop w:val="0"/>
          <w:marBottom w:val="0"/>
          <w:divBdr>
            <w:top w:val="none" w:sz="0" w:space="0" w:color="auto"/>
            <w:left w:val="none" w:sz="0" w:space="0" w:color="auto"/>
            <w:bottom w:val="none" w:sz="0" w:space="0" w:color="auto"/>
            <w:right w:val="none" w:sz="0" w:space="0" w:color="auto"/>
          </w:divBdr>
        </w:div>
        <w:div w:id="1619873162">
          <w:marLeft w:val="0"/>
          <w:marRight w:val="0"/>
          <w:marTop w:val="0"/>
          <w:marBottom w:val="0"/>
          <w:divBdr>
            <w:top w:val="none" w:sz="0" w:space="0" w:color="auto"/>
            <w:left w:val="none" w:sz="0" w:space="0" w:color="auto"/>
            <w:bottom w:val="none" w:sz="0" w:space="0" w:color="auto"/>
            <w:right w:val="none" w:sz="0" w:space="0" w:color="auto"/>
          </w:divBdr>
        </w:div>
        <w:div w:id="1711223535">
          <w:marLeft w:val="0"/>
          <w:marRight w:val="0"/>
          <w:marTop w:val="0"/>
          <w:marBottom w:val="0"/>
          <w:divBdr>
            <w:top w:val="none" w:sz="0" w:space="0" w:color="auto"/>
            <w:left w:val="none" w:sz="0" w:space="0" w:color="auto"/>
            <w:bottom w:val="none" w:sz="0" w:space="0" w:color="auto"/>
            <w:right w:val="none" w:sz="0" w:space="0" w:color="auto"/>
          </w:divBdr>
        </w:div>
        <w:div w:id="1742480499">
          <w:marLeft w:val="0"/>
          <w:marRight w:val="0"/>
          <w:marTop w:val="0"/>
          <w:marBottom w:val="0"/>
          <w:divBdr>
            <w:top w:val="none" w:sz="0" w:space="0" w:color="auto"/>
            <w:left w:val="none" w:sz="0" w:space="0" w:color="auto"/>
            <w:bottom w:val="none" w:sz="0" w:space="0" w:color="auto"/>
            <w:right w:val="none" w:sz="0" w:space="0" w:color="auto"/>
          </w:divBdr>
        </w:div>
        <w:div w:id="1762529690">
          <w:marLeft w:val="0"/>
          <w:marRight w:val="0"/>
          <w:marTop w:val="0"/>
          <w:marBottom w:val="0"/>
          <w:divBdr>
            <w:top w:val="none" w:sz="0" w:space="0" w:color="auto"/>
            <w:left w:val="none" w:sz="0" w:space="0" w:color="auto"/>
            <w:bottom w:val="none" w:sz="0" w:space="0" w:color="auto"/>
            <w:right w:val="none" w:sz="0" w:space="0" w:color="auto"/>
          </w:divBdr>
        </w:div>
        <w:div w:id="1829589976">
          <w:marLeft w:val="0"/>
          <w:marRight w:val="0"/>
          <w:marTop w:val="0"/>
          <w:marBottom w:val="0"/>
          <w:divBdr>
            <w:top w:val="none" w:sz="0" w:space="0" w:color="auto"/>
            <w:left w:val="none" w:sz="0" w:space="0" w:color="auto"/>
            <w:bottom w:val="none" w:sz="0" w:space="0" w:color="auto"/>
            <w:right w:val="none" w:sz="0" w:space="0" w:color="auto"/>
          </w:divBdr>
        </w:div>
        <w:div w:id="1834367602">
          <w:marLeft w:val="0"/>
          <w:marRight w:val="0"/>
          <w:marTop w:val="0"/>
          <w:marBottom w:val="0"/>
          <w:divBdr>
            <w:top w:val="none" w:sz="0" w:space="0" w:color="auto"/>
            <w:left w:val="none" w:sz="0" w:space="0" w:color="auto"/>
            <w:bottom w:val="none" w:sz="0" w:space="0" w:color="auto"/>
            <w:right w:val="none" w:sz="0" w:space="0" w:color="auto"/>
          </w:divBdr>
        </w:div>
        <w:div w:id="1841894449">
          <w:marLeft w:val="0"/>
          <w:marRight w:val="0"/>
          <w:marTop w:val="0"/>
          <w:marBottom w:val="0"/>
          <w:divBdr>
            <w:top w:val="none" w:sz="0" w:space="0" w:color="auto"/>
            <w:left w:val="none" w:sz="0" w:space="0" w:color="auto"/>
            <w:bottom w:val="none" w:sz="0" w:space="0" w:color="auto"/>
            <w:right w:val="none" w:sz="0" w:space="0" w:color="auto"/>
          </w:divBdr>
        </w:div>
        <w:div w:id="1870680207">
          <w:marLeft w:val="0"/>
          <w:marRight w:val="0"/>
          <w:marTop w:val="0"/>
          <w:marBottom w:val="0"/>
          <w:divBdr>
            <w:top w:val="none" w:sz="0" w:space="0" w:color="auto"/>
            <w:left w:val="none" w:sz="0" w:space="0" w:color="auto"/>
            <w:bottom w:val="none" w:sz="0" w:space="0" w:color="auto"/>
            <w:right w:val="none" w:sz="0" w:space="0" w:color="auto"/>
          </w:divBdr>
        </w:div>
        <w:div w:id="1938780951">
          <w:marLeft w:val="0"/>
          <w:marRight w:val="0"/>
          <w:marTop w:val="0"/>
          <w:marBottom w:val="0"/>
          <w:divBdr>
            <w:top w:val="none" w:sz="0" w:space="0" w:color="auto"/>
            <w:left w:val="none" w:sz="0" w:space="0" w:color="auto"/>
            <w:bottom w:val="none" w:sz="0" w:space="0" w:color="auto"/>
            <w:right w:val="none" w:sz="0" w:space="0" w:color="auto"/>
          </w:divBdr>
        </w:div>
        <w:div w:id="2020352952">
          <w:marLeft w:val="0"/>
          <w:marRight w:val="0"/>
          <w:marTop w:val="0"/>
          <w:marBottom w:val="0"/>
          <w:divBdr>
            <w:top w:val="none" w:sz="0" w:space="0" w:color="auto"/>
            <w:left w:val="none" w:sz="0" w:space="0" w:color="auto"/>
            <w:bottom w:val="none" w:sz="0" w:space="0" w:color="auto"/>
            <w:right w:val="none" w:sz="0" w:space="0" w:color="auto"/>
          </w:divBdr>
        </w:div>
        <w:div w:id="2030179909">
          <w:marLeft w:val="0"/>
          <w:marRight w:val="0"/>
          <w:marTop w:val="0"/>
          <w:marBottom w:val="0"/>
          <w:divBdr>
            <w:top w:val="none" w:sz="0" w:space="0" w:color="auto"/>
            <w:left w:val="none" w:sz="0" w:space="0" w:color="auto"/>
            <w:bottom w:val="none" w:sz="0" w:space="0" w:color="auto"/>
            <w:right w:val="none" w:sz="0" w:space="0" w:color="auto"/>
          </w:divBdr>
        </w:div>
        <w:div w:id="2105149668">
          <w:marLeft w:val="0"/>
          <w:marRight w:val="0"/>
          <w:marTop w:val="0"/>
          <w:marBottom w:val="0"/>
          <w:divBdr>
            <w:top w:val="none" w:sz="0" w:space="0" w:color="auto"/>
            <w:left w:val="none" w:sz="0" w:space="0" w:color="auto"/>
            <w:bottom w:val="none" w:sz="0" w:space="0" w:color="auto"/>
            <w:right w:val="none" w:sz="0" w:space="0" w:color="auto"/>
          </w:divBdr>
        </w:div>
        <w:div w:id="2119791268">
          <w:marLeft w:val="0"/>
          <w:marRight w:val="0"/>
          <w:marTop w:val="0"/>
          <w:marBottom w:val="0"/>
          <w:divBdr>
            <w:top w:val="none" w:sz="0" w:space="0" w:color="auto"/>
            <w:left w:val="none" w:sz="0" w:space="0" w:color="auto"/>
            <w:bottom w:val="none" w:sz="0" w:space="0" w:color="auto"/>
            <w:right w:val="none" w:sz="0" w:space="0" w:color="auto"/>
          </w:divBdr>
        </w:div>
      </w:divsChild>
    </w:div>
    <w:div w:id="1596551316">
      <w:bodyDiv w:val="1"/>
      <w:marLeft w:val="0"/>
      <w:marRight w:val="0"/>
      <w:marTop w:val="0"/>
      <w:marBottom w:val="0"/>
      <w:divBdr>
        <w:top w:val="none" w:sz="0" w:space="0" w:color="auto"/>
        <w:left w:val="none" w:sz="0" w:space="0" w:color="auto"/>
        <w:bottom w:val="none" w:sz="0" w:space="0" w:color="auto"/>
        <w:right w:val="none" w:sz="0" w:space="0" w:color="auto"/>
      </w:divBdr>
    </w:div>
    <w:div w:id="1648586142">
      <w:bodyDiv w:val="1"/>
      <w:marLeft w:val="0"/>
      <w:marRight w:val="0"/>
      <w:marTop w:val="0"/>
      <w:marBottom w:val="0"/>
      <w:divBdr>
        <w:top w:val="none" w:sz="0" w:space="0" w:color="auto"/>
        <w:left w:val="none" w:sz="0" w:space="0" w:color="auto"/>
        <w:bottom w:val="none" w:sz="0" w:space="0" w:color="auto"/>
        <w:right w:val="none" w:sz="0" w:space="0" w:color="auto"/>
      </w:divBdr>
    </w:div>
    <w:div w:id="1738671914">
      <w:bodyDiv w:val="1"/>
      <w:marLeft w:val="0"/>
      <w:marRight w:val="0"/>
      <w:marTop w:val="0"/>
      <w:marBottom w:val="0"/>
      <w:divBdr>
        <w:top w:val="none" w:sz="0" w:space="0" w:color="auto"/>
        <w:left w:val="none" w:sz="0" w:space="0" w:color="auto"/>
        <w:bottom w:val="none" w:sz="0" w:space="0" w:color="auto"/>
        <w:right w:val="none" w:sz="0" w:space="0" w:color="auto"/>
      </w:divBdr>
    </w:div>
    <w:div w:id="1748190617">
      <w:bodyDiv w:val="1"/>
      <w:marLeft w:val="0"/>
      <w:marRight w:val="0"/>
      <w:marTop w:val="0"/>
      <w:marBottom w:val="0"/>
      <w:divBdr>
        <w:top w:val="none" w:sz="0" w:space="0" w:color="auto"/>
        <w:left w:val="none" w:sz="0" w:space="0" w:color="auto"/>
        <w:bottom w:val="none" w:sz="0" w:space="0" w:color="auto"/>
        <w:right w:val="none" w:sz="0" w:space="0" w:color="auto"/>
      </w:divBdr>
    </w:div>
    <w:div w:id="1827161109">
      <w:bodyDiv w:val="1"/>
      <w:marLeft w:val="0"/>
      <w:marRight w:val="0"/>
      <w:marTop w:val="0"/>
      <w:marBottom w:val="0"/>
      <w:divBdr>
        <w:top w:val="none" w:sz="0" w:space="0" w:color="auto"/>
        <w:left w:val="none" w:sz="0" w:space="0" w:color="auto"/>
        <w:bottom w:val="none" w:sz="0" w:space="0" w:color="auto"/>
        <w:right w:val="none" w:sz="0" w:space="0" w:color="auto"/>
      </w:divBdr>
    </w:div>
    <w:div w:id="1829400717">
      <w:bodyDiv w:val="1"/>
      <w:marLeft w:val="0"/>
      <w:marRight w:val="0"/>
      <w:marTop w:val="0"/>
      <w:marBottom w:val="0"/>
      <w:divBdr>
        <w:top w:val="none" w:sz="0" w:space="0" w:color="auto"/>
        <w:left w:val="none" w:sz="0" w:space="0" w:color="auto"/>
        <w:bottom w:val="none" w:sz="0" w:space="0" w:color="auto"/>
        <w:right w:val="none" w:sz="0" w:space="0" w:color="auto"/>
      </w:divBdr>
      <w:divsChild>
        <w:div w:id="2441469">
          <w:marLeft w:val="0"/>
          <w:marRight w:val="0"/>
          <w:marTop w:val="0"/>
          <w:marBottom w:val="0"/>
          <w:divBdr>
            <w:top w:val="none" w:sz="0" w:space="0" w:color="auto"/>
            <w:left w:val="none" w:sz="0" w:space="0" w:color="auto"/>
            <w:bottom w:val="none" w:sz="0" w:space="0" w:color="auto"/>
            <w:right w:val="none" w:sz="0" w:space="0" w:color="auto"/>
          </w:divBdr>
        </w:div>
        <w:div w:id="104616335">
          <w:marLeft w:val="0"/>
          <w:marRight w:val="0"/>
          <w:marTop w:val="0"/>
          <w:marBottom w:val="0"/>
          <w:divBdr>
            <w:top w:val="none" w:sz="0" w:space="0" w:color="auto"/>
            <w:left w:val="none" w:sz="0" w:space="0" w:color="auto"/>
            <w:bottom w:val="none" w:sz="0" w:space="0" w:color="auto"/>
            <w:right w:val="none" w:sz="0" w:space="0" w:color="auto"/>
          </w:divBdr>
        </w:div>
        <w:div w:id="127548811">
          <w:marLeft w:val="0"/>
          <w:marRight w:val="0"/>
          <w:marTop w:val="0"/>
          <w:marBottom w:val="0"/>
          <w:divBdr>
            <w:top w:val="none" w:sz="0" w:space="0" w:color="auto"/>
            <w:left w:val="none" w:sz="0" w:space="0" w:color="auto"/>
            <w:bottom w:val="none" w:sz="0" w:space="0" w:color="auto"/>
            <w:right w:val="none" w:sz="0" w:space="0" w:color="auto"/>
          </w:divBdr>
        </w:div>
        <w:div w:id="135952704">
          <w:marLeft w:val="0"/>
          <w:marRight w:val="0"/>
          <w:marTop w:val="0"/>
          <w:marBottom w:val="0"/>
          <w:divBdr>
            <w:top w:val="none" w:sz="0" w:space="0" w:color="auto"/>
            <w:left w:val="none" w:sz="0" w:space="0" w:color="auto"/>
            <w:bottom w:val="none" w:sz="0" w:space="0" w:color="auto"/>
            <w:right w:val="none" w:sz="0" w:space="0" w:color="auto"/>
          </w:divBdr>
        </w:div>
        <w:div w:id="453905513">
          <w:marLeft w:val="0"/>
          <w:marRight w:val="0"/>
          <w:marTop w:val="0"/>
          <w:marBottom w:val="0"/>
          <w:divBdr>
            <w:top w:val="none" w:sz="0" w:space="0" w:color="auto"/>
            <w:left w:val="none" w:sz="0" w:space="0" w:color="auto"/>
            <w:bottom w:val="none" w:sz="0" w:space="0" w:color="auto"/>
            <w:right w:val="none" w:sz="0" w:space="0" w:color="auto"/>
          </w:divBdr>
        </w:div>
        <w:div w:id="483859524">
          <w:marLeft w:val="0"/>
          <w:marRight w:val="0"/>
          <w:marTop w:val="0"/>
          <w:marBottom w:val="0"/>
          <w:divBdr>
            <w:top w:val="none" w:sz="0" w:space="0" w:color="auto"/>
            <w:left w:val="none" w:sz="0" w:space="0" w:color="auto"/>
            <w:bottom w:val="none" w:sz="0" w:space="0" w:color="auto"/>
            <w:right w:val="none" w:sz="0" w:space="0" w:color="auto"/>
          </w:divBdr>
        </w:div>
        <w:div w:id="528030397">
          <w:marLeft w:val="0"/>
          <w:marRight w:val="0"/>
          <w:marTop w:val="0"/>
          <w:marBottom w:val="0"/>
          <w:divBdr>
            <w:top w:val="none" w:sz="0" w:space="0" w:color="auto"/>
            <w:left w:val="none" w:sz="0" w:space="0" w:color="auto"/>
            <w:bottom w:val="none" w:sz="0" w:space="0" w:color="auto"/>
            <w:right w:val="none" w:sz="0" w:space="0" w:color="auto"/>
          </w:divBdr>
        </w:div>
        <w:div w:id="595291262">
          <w:marLeft w:val="0"/>
          <w:marRight w:val="0"/>
          <w:marTop w:val="0"/>
          <w:marBottom w:val="0"/>
          <w:divBdr>
            <w:top w:val="none" w:sz="0" w:space="0" w:color="auto"/>
            <w:left w:val="none" w:sz="0" w:space="0" w:color="auto"/>
            <w:bottom w:val="none" w:sz="0" w:space="0" w:color="auto"/>
            <w:right w:val="none" w:sz="0" w:space="0" w:color="auto"/>
          </w:divBdr>
        </w:div>
        <w:div w:id="633490935">
          <w:marLeft w:val="0"/>
          <w:marRight w:val="0"/>
          <w:marTop w:val="0"/>
          <w:marBottom w:val="0"/>
          <w:divBdr>
            <w:top w:val="none" w:sz="0" w:space="0" w:color="auto"/>
            <w:left w:val="none" w:sz="0" w:space="0" w:color="auto"/>
            <w:bottom w:val="none" w:sz="0" w:space="0" w:color="auto"/>
            <w:right w:val="none" w:sz="0" w:space="0" w:color="auto"/>
          </w:divBdr>
        </w:div>
        <w:div w:id="734008547">
          <w:marLeft w:val="0"/>
          <w:marRight w:val="0"/>
          <w:marTop w:val="0"/>
          <w:marBottom w:val="0"/>
          <w:divBdr>
            <w:top w:val="none" w:sz="0" w:space="0" w:color="auto"/>
            <w:left w:val="none" w:sz="0" w:space="0" w:color="auto"/>
            <w:bottom w:val="none" w:sz="0" w:space="0" w:color="auto"/>
            <w:right w:val="none" w:sz="0" w:space="0" w:color="auto"/>
          </w:divBdr>
        </w:div>
        <w:div w:id="739253504">
          <w:marLeft w:val="0"/>
          <w:marRight w:val="0"/>
          <w:marTop w:val="0"/>
          <w:marBottom w:val="0"/>
          <w:divBdr>
            <w:top w:val="none" w:sz="0" w:space="0" w:color="auto"/>
            <w:left w:val="none" w:sz="0" w:space="0" w:color="auto"/>
            <w:bottom w:val="none" w:sz="0" w:space="0" w:color="auto"/>
            <w:right w:val="none" w:sz="0" w:space="0" w:color="auto"/>
          </w:divBdr>
        </w:div>
        <w:div w:id="784235982">
          <w:marLeft w:val="0"/>
          <w:marRight w:val="0"/>
          <w:marTop w:val="0"/>
          <w:marBottom w:val="0"/>
          <w:divBdr>
            <w:top w:val="none" w:sz="0" w:space="0" w:color="auto"/>
            <w:left w:val="none" w:sz="0" w:space="0" w:color="auto"/>
            <w:bottom w:val="none" w:sz="0" w:space="0" w:color="auto"/>
            <w:right w:val="none" w:sz="0" w:space="0" w:color="auto"/>
          </w:divBdr>
        </w:div>
        <w:div w:id="833761541">
          <w:marLeft w:val="0"/>
          <w:marRight w:val="0"/>
          <w:marTop w:val="0"/>
          <w:marBottom w:val="0"/>
          <w:divBdr>
            <w:top w:val="none" w:sz="0" w:space="0" w:color="auto"/>
            <w:left w:val="none" w:sz="0" w:space="0" w:color="auto"/>
            <w:bottom w:val="none" w:sz="0" w:space="0" w:color="auto"/>
            <w:right w:val="none" w:sz="0" w:space="0" w:color="auto"/>
          </w:divBdr>
        </w:div>
        <w:div w:id="863711422">
          <w:marLeft w:val="0"/>
          <w:marRight w:val="0"/>
          <w:marTop w:val="0"/>
          <w:marBottom w:val="0"/>
          <w:divBdr>
            <w:top w:val="none" w:sz="0" w:space="0" w:color="auto"/>
            <w:left w:val="none" w:sz="0" w:space="0" w:color="auto"/>
            <w:bottom w:val="none" w:sz="0" w:space="0" w:color="auto"/>
            <w:right w:val="none" w:sz="0" w:space="0" w:color="auto"/>
          </w:divBdr>
        </w:div>
        <w:div w:id="889878569">
          <w:marLeft w:val="0"/>
          <w:marRight w:val="0"/>
          <w:marTop w:val="0"/>
          <w:marBottom w:val="0"/>
          <w:divBdr>
            <w:top w:val="none" w:sz="0" w:space="0" w:color="auto"/>
            <w:left w:val="none" w:sz="0" w:space="0" w:color="auto"/>
            <w:bottom w:val="none" w:sz="0" w:space="0" w:color="auto"/>
            <w:right w:val="none" w:sz="0" w:space="0" w:color="auto"/>
          </w:divBdr>
        </w:div>
        <w:div w:id="911238250">
          <w:marLeft w:val="0"/>
          <w:marRight w:val="0"/>
          <w:marTop w:val="0"/>
          <w:marBottom w:val="0"/>
          <w:divBdr>
            <w:top w:val="none" w:sz="0" w:space="0" w:color="auto"/>
            <w:left w:val="none" w:sz="0" w:space="0" w:color="auto"/>
            <w:bottom w:val="none" w:sz="0" w:space="0" w:color="auto"/>
            <w:right w:val="none" w:sz="0" w:space="0" w:color="auto"/>
          </w:divBdr>
        </w:div>
        <w:div w:id="973869526">
          <w:marLeft w:val="0"/>
          <w:marRight w:val="0"/>
          <w:marTop w:val="0"/>
          <w:marBottom w:val="0"/>
          <w:divBdr>
            <w:top w:val="none" w:sz="0" w:space="0" w:color="auto"/>
            <w:left w:val="none" w:sz="0" w:space="0" w:color="auto"/>
            <w:bottom w:val="none" w:sz="0" w:space="0" w:color="auto"/>
            <w:right w:val="none" w:sz="0" w:space="0" w:color="auto"/>
          </w:divBdr>
        </w:div>
        <w:div w:id="976884867">
          <w:marLeft w:val="0"/>
          <w:marRight w:val="0"/>
          <w:marTop w:val="0"/>
          <w:marBottom w:val="0"/>
          <w:divBdr>
            <w:top w:val="none" w:sz="0" w:space="0" w:color="auto"/>
            <w:left w:val="none" w:sz="0" w:space="0" w:color="auto"/>
            <w:bottom w:val="none" w:sz="0" w:space="0" w:color="auto"/>
            <w:right w:val="none" w:sz="0" w:space="0" w:color="auto"/>
          </w:divBdr>
        </w:div>
        <w:div w:id="1017463632">
          <w:marLeft w:val="0"/>
          <w:marRight w:val="0"/>
          <w:marTop w:val="0"/>
          <w:marBottom w:val="0"/>
          <w:divBdr>
            <w:top w:val="none" w:sz="0" w:space="0" w:color="auto"/>
            <w:left w:val="none" w:sz="0" w:space="0" w:color="auto"/>
            <w:bottom w:val="none" w:sz="0" w:space="0" w:color="auto"/>
            <w:right w:val="none" w:sz="0" w:space="0" w:color="auto"/>
          </w:divBdr>
        </w:div>
        <w:div w:id="1177385968">
          <w:marLeft w:val="0"/>
          <w:marRight w:val="0"/>
          <w:marTop w:val="0"/>
          <w:marBottom w:val="0"/>
          <w:divBdr>
            <w:top w:val="none" w:sz="0" w:space="0" w:color="auto"/>
            <w:left w:val="none" w:sz="0" w:space="0" w:color="auto"/>
            <w:bottom w:val="none" w:sz="0" w:space="0" w:color="auto"/>
            <w:right w:val="none" w:sz="0" w:space="0" w:color="auto"/>
          </w:divBdr>
        </w:div>
        <w:div w:id="1181166573">
          <w:marLeft w:val="0"/>
          <w:marRight w:val="0"/>
          <w:marTop w:val="0"/>
          <w:marBottom w:val="0"/>
          <w:divBdr>
            <w:top w:val="none" w:sz="0" w:space="0" w:color="auto"/>
            <w:left w:val="none" w:sz="0" w:space="0" w:color="auto"/>
            <w:bottom w:val="none" w:sz="0" w:space="0" w:color="auto"/>
            <w:right w:val="none" w:sz="0" w:space="0" w:color="auto"/>
          </w:divBdr>
        </w:div>
        <w:div w:id="1238324253">
          <w:marLeft w:val="0"/>
          <w:marRight w:val="0"/>
          <w:marTop w:val="0"/>
          <w:marBottom w:val="0"/>
          <w:divBdr>
            <w:top w:val="none" w:sz="0" w:space="0" w:color="auto"/>
            <w:left w:val="none" w:sz="0" w:space="0" w:color="auto"/>
            <w:bottom w:val="none" w:sz="0" w:space="0" w:color="auto"/>
            <w:right w:val="none" w:sz="0" w:space="0" w:color="auto"/>
          </w:divBdr>
        </w:div>
        <w:div w:id="1253472444">
          <w:marLeft w:val="0"/>
          <w:marRight w:val="0"/>
          <w:marTop w:val="0"/>
          <w:marBottom w:val="0"/>
          <w:divBdr>
            <w:top w:val="none" w:sz="0" w:space="0" w:color="auto"/>
            <w:left w:val="none" w:sz="0" w:space="0" w:color="auto"/>
            <w:bottom w:val="none" w:sz="0" w:space="0" w:color="auto"/>
            <w:right w:val="none" w:sz="0" w:space="0" w:color="auto"/>
          </w:divBdr>
        </w:div>
        <w:div w:id="1273635302">
          <w:marLeft w:val="0"/>
          <w:marRight w:val="0"/>
          <w:marTop w:val="0"/>
          <w:marBottom w:val="0"/>
          <w:divBdr>
            <w:top w:val="none" w:sz="0" w:space="0" w:color="auto"/>
            <w:left w:val="none" w:sz="0" w:space="0" w:color="auto"/>
            <w:bottom w:val="none" w:sz="0" w:space="0" w:color="auto"/>
            <w:right w:val="none" w:sz="0" w:space="0" w:color="auto"/>
          </w:divBdr>
        </w:div>
        <w:div w:id="1330253480">
          <w:marLeft w:val="0"/>
          <w:marRight w:val="0"/>
          <w:marTop w:val="0"/>
          <w:marBottom w:val="0"/>
          <w:divBdr>
            <w:top w:val="none" w:sz="0" w:space="0" w:color="auto"/>
            <w:left w:val="none" w:sz="0" w:space="0" w:color="auto"/>
            <w:bottom w:val="none" w:sz="0" w:space="0" w:color="auto"/>
            <w:right w:val="none" w:sz="0" w:space="0" w:color="auto"/>
          </w:divBdr>
        </w:div>
        <w:div w:id="1409762606">
          <w:marLeft w:val="0"/>
          <w:marRight w:val="0"/>
          <w:marTop w:val="0"/>
          <w:marBottom w:val="0"/>
          <w:divBdr>
            <w:top w:val="none" w:sz="0" w:space="0" w:color="auto"/>
            <w:left w:val="none" w:sz="0" w:space="0" w:color="auto"/>
            <w:bottom w:val="none" w:sz="0" w:space="0" w:color="auto"/>
            <w:right w:val="none" w:sz="0" w:space="0" w:color="auto"/>
          </w:divBdr>
        </w:div>
        <w:div w:id="1430736125">
          <w:marLeft w:val="0"/>
          <w:marRight w:val="0"/>
          <w:marTop w:val="0"/>
          <w:marBottom w:val="0"/>
          <w:divBdr>
            <w:top w:val="none" w:sz="0" w:space="0" w:color="auto"/>
            <w:left w:val="none" w:sz="0" w:space="0" w:color="auto"/>
            <w:bottom w:val="none" w:sz="0" w:space="0" w:color="auto"/>
            <w:right w:val="none" w:sz="0" w:space="0" w:color="auto"/>
          </w:divBdr>
        </w:div>
        <w:div w:id="1442646162">
          <w:marLeft w:val="0"/>
          <w:marRight w:val="0"/>
          <w:marTop w:val="0"/>
          <w:marBottom w:val="0"/>
          <w:divBdr>
            <w:top w:val="none" w:sz="0" w:space="0" w:color="auto"/>
            <w:left w:val="none" w:sz="0" w:space="0" w:color="auto"/>
            <w:bottom w:val="none" w:sz="0" w:space="0" w:color="auto"/>
            <w:right w:val="none" w:sz="0" w:space="0" w:color="auto"/>
          </w:divBdr>
        </w:div>
        <w:div w:id="1494639714">
          <w:marLeft w:val="0"/>
          <w:marRight w:val="0"/>
          <w:marTop w:val="0"/>
          <w:marBottom w:val="0"/>
          <w:divBdr>
            <w:top w:val="none" w:sz="0" w:space="0" w:color="auto"/>
            <w:left w:val="none" w:sz="0" w:space="0" w:color="auto"/>
            <w:bottom w:val="none" w:sz="0" w:space="0" w:color="auto"/>
            <w:right w:val="none" w:sz="0" w:space="0" w:color="auto"/>
          </w:divBdr>
        </w:div>
        <w:div w:id="1513379029">
          <w:marLeft w:val="0"/>
          <w:marRight w:val="0"/>
          <w:marTop w:val="0"/>
          <w:marBottom w:val="0"/>
          <w:divBdr>
            <w:top w:val="none" w:sz="0" w:space="0" w:color="auto"/>
            <w:left w:val="none" w:sz="0" w:space="0" w:color="auto"/>
            <w:bottom w:val="none" w:sz="0" w:space="0" w:color="auto"/>
            <w:right w:val="none" w:sz="0" w:space="0" w:color="auto"/>
          </w:divBdr>
        </w:div>
        <w:div w:id="1532691638">
          <w:marLeft w:val="0"/>
          <w:marRight w:val="0"/>
          <w:marTop w:val="0"/>
          <w:marBottom w:val="0"/>
          <w:divBdr>
            <w:top w:val="none" w:sz="0" w:space="0" w:color="auto"/>
            <w:left w:val="none" w:sz="0" w:space="0" w:color="auto"/>
            <w:bottom w:val="none" w:sz="0" w:space="0" w:color="auto"/>
            <w:right w:val="none" w:sz="0" w:space="0" w:color="auto"/>
          </w:divBdr>
        </w:div>
        <w:div w:id="1566603485">
          <w:marLeft w:val="0"/>
          <w:marRight w:val="0"/>
          <w:marTop w:val="0"/>
          <w:marBottom w:val="0"/>
          <w:divBdr>
            <w:top w:val="none" w:sz="0" w:space="0" w:color="auto"/>
            <w:left w:val="none" w:sz="0" w:space="0" w:color="auto"/>
            <w:bottom w:val="none" w:sz="0" w:space="0" w:color="auto"/>
            <w:right w:val="none" w:sz="0" w:space="0" w:color="auto"/>
          </w:divBdr>
        </w:div>
        <w:div w:id="1607696221">
          <w:marLeft w:val="0"/>
          <w:marRight w:val="0"/>
          <w:marTop w:val="0"/>
          <w:marBottom w:val="0"/>
          <w:divBdr>
            <w:top w:val="none" w:sz="0" w:space="0" w:color="auto"/>
            <w:left w:val="none" w:sz="0" w:space="0" w:color="auto"/>
            <w:bottom w:val="none" w:sz="0" w:space="0" w:color="auto"/>
            <w:right w:val="none" w:sz="0" w:space="0" w:color="auto"/>
          </w:divBdr>
        </w:div>
        <w:div w:id="1616206931">
          <w:marLeft w:val="0"/>
          <w:marRight w:val="0"/>
          <w:marTop w:val="0"/>
          <w:marBottom w:val="0"/>
          <w:divBdr>
            <w:top w:val="none" w:sz="0" w:space="0" w:color="auto"/>
            <w:left w:val="none" w:sz="0" w:space="0" w:color="auto"/>
            <w:bottom w:val="none" w:sz="0" w:space="0" w:color="auto"/>
            <w:right w:val="none" w:sz="0" w:space="0" w:color="auto"/>
          </w:divBdr>
        </w:div>
        <w:div w:id="1683703331">
          <w:marLeft w:val="0"/>
          <w:marRight w:val="0"/>
          <w:marTop w:val="0"/>
          <w:marBottom w:val="0"/>
          <w:divBdr>
            <w:top w:val="none" w:sz="0" w:space="0" w:color="auto"/>
            <w:left w:val="none" w:sz="0" w:space="0" w:color="auto"/>
            <w:bottom w:val="none" w:sz="0" w:space="0" w:color="auto"/>
            <w:right w:val="none" w:sz="0" w:space="0" w:color="auto"/>
          </w:divBdr>
        </w:div>
        <w:div w:id="1762289978">
          <w:marLeft w:val="0"/>
          <w:marRight w:val="0"/>
          <w:marTop w:val="0"/>
          <w:marBottom w:val="0"/>
          <w:divBdr>
            <w:top w:val="none" w:sz="0" w:space="0" w:color="auto"/>
            <w:left w:val="none" w:sz="0" w:space="0" w:color="auto"/>
            <w:bottom w:val="none" w:sz="0" w:space="0" w:color="auto"/>
            <w:right w:val="none" w:sz="0" w:space="0" w:color="auto"/>
          </w:divBdr>
        </w:div>
        <w:div w:id="1788548475">
          <w:marLeft w:val="0"/>
          <w:marRight w:val="0"/>
          <w:marTop w:val="0"/>
          <w:marBottom w:val="0"/>
          <w:divBdr>
            <w:top w:val="none" w:sz="0" w:space="0" w:color="auto"/>
            <w:left w:val="none" w:sz="0" w:space="0" w:color="auto"/>
            <w:bottom w:val="none" w:sz="0" w:space="0" w:color="auto"/>
            <w:right w:val="none" w:sz="0" w:space="0" w:color="auto"/>
          </w:divBdr>
        </w:div>
        <w:div w:id="1835485362">
          <w:marLeft w:val="0"/>
          <w:marRight w:val="0"/>
          <w:marTop w:val="0"/>
          <w:marBottom w:val="0"/>
          <w:divBdr>
            <w:top w:val="none" w:sz="0" w:space="0" w:color="auto"/>
            <w:left w:val="none" w:sz="0" w:space="0" w:color="auto"/>
            <w:bottom w:val="none" w:sz="0" w:space="0" w:color="auto"/>
            <w:right w:val="none" w:sz="0" w:space="0" w:color="auto"/>
          </w:divBdr>
        </w:div>
        <w:div w:id="1844936270">
          <w:marLeft w:val="0"/>
          <w:marRight w:val="0"/>
          <w:marTop w:val="0"/>
          <w:marBottom w:val="0"/>
          <w:divBdr>
            <w:top w:val="none" w:sz="0" w:space="0" w:color="auto"/>
            <w:left w:val="none" w:sz="0" w:space="0" w:color="auto"/>
            <w:bottom w:val="none" w:sz="0" w:space="0" w:color="auto"/>
            <w:right w:val="none" w:sz="0" w:space="0" w:color="auto"/>
          </w:divBdr>
        </w:div>
        <w:div w:id="1864438764">
          <w:marLeft w:val="0"/>
          <w:marRight w:val="0"/>
          <w:marTop w:val="0"/>
          <w:marBottom w:val="0"/>
          <w:divBdr>
            <w:top w:val="none" w:sz="0" w:space="0" w:color="auto"/>
            <w:left w:val="none" w:sz="0" w:space="0" w:color="auto"/>
            <w:bottom w:val="none" w:sz="0" w:space="0" w:color="auto"/>
            <w:right w:val="none" w:sz="0" w:space="0" w:color="auto"/>
          </w:divBdr>
        </w:div>
        <w:div w:id="1907914154">
          <w:marLeft w:val="0"/>
          <w:marRight w:val="0"/>
          <w:marTop w:val="0"/>
          <w:marBottom w:val="0"/>
          <w:divBdr>
            <w:top w:val="none" w:sz="0" w:space="0" w:color="auto"/>
            <w:left w:val="none" w:sz="0" w:space="0" w:color="auto"/>
            <w:bottom w:val="none" w:sz="0" w:space="0" w:color="auto"/>
            <w:right w:val="none" w:sz="0" w:space="0" w:color="auto"/>
          </w:divBdr>
        </w:div>
        <w:div w:id="1951664454">
          <w:marLeft w:val="0"/>
          <w:marRight w:val="0"/>
          <w:marTop w:val="0"/>
          <w:marBottom w:val="0"/>
          <w:divBdr>
            <w:top w:val="none" w:sz="0" w:space="0" w:color="auto"/>
            <w:left w:val="none" w:sz="0" w:space="0" w:color="auto"/>
            <w:bottom w:val="none" w:sz="0" w:space="0" w:color="auto"/>
            <w:right w:val="none" w:sz="0" w:space="0" w:color="auto"/>
          </w:divBdr>
        </w:div>
        <w:div w:id="1965190708">
          <w:marLeft w:val="0"/>
          <w:marRight w:val="0"/>
          <w:marTop w:val="0"/>
          <w:marBottom w:val="0"/>
          <w:divBdr>
            <w:top w:val="none" w:sz="0" w:space="0" w:color="auto"/>
            <w:left w:val="none" w:sz="0" w:space="0" w:color="auto"/>
            <w:bottom w:val="none" w:sz="0" w:space="0" w:color="auto"/>
            <w:right w:val="none" w:sz="0" w:space="0" w:color="auto"/>
          </w:divBdr>
        </w:div>
        <w:div w:id="1973093219">
          <w:marLeft w:val="0"/>
          <w:marRight w:val="0"/>
          <w:marTop w:val="0"/>
          <w:marBottom w:val="0"/>
          <w:divBdr>
            <w:top w:val="none" w:sz="0" w:space="0" w:color="auto"/>
            <w:left w:val="none" w:sz="0" w:space="0" w:color="auto"/>
            <w:bottom w:val="none" w:sz="0" w:space="0" w:color="auto"/>
            <w:right w:val="none" w:sz="0" w:space="0" w:color="auto"/>
          </w:divBdr>
        </w:div>
      </w:divsChild>
    </w:div>
    <w:div w:id="1840657256">
      <w:bodyDiv w:val="1"/>
      <w:marLeft w:val="0"/>
      <w:marRight w:val="0"/>
      <w:marTop w:val="0"/>
      <w:marBottom w:val="0"/>
      <w:divBdr>
        <w:top w:val="none" w:sz="0" w:space="0" w:color="auto"/>
        <w:left w:val="none" w:sz="0" w:space="0" w:color="auto"/>
        <w:bottom w:val="none" w:sz="0" w:space="0" w:color="auto"/>
        <w:right w:val="none" w:sz="0" w:space="0" w:color="auto"/>
      </w:divBdr>
    </w:div>
    <w:div w:id="1916670973">
      <w:bodyDiv w:val="1"/>
      <w:marLeft w:val="0"/>
      <w:marRight w:val="0"/>
      <w:marTop w:val="0"/>
      <w:marBottom w:val="0"/>
      <w:divBdr>
        <w:top w:val="none" w:sz="0" w:space="0" w:color="auto"/>
        <w:left w:val="none" w:sz="0" w:space="0" w:color="auto"/>
        <w:bottom w:val="none" w:sz="0" w:space="0" w:color="auto"/>
        <w:right w:val="none" w:sz="0" w:space="0" w:color="auto"/>
      </w:divBdr>
    </w:div>
    <w:div w:id="1942911287">
      <w:bodyDiv w:val="1"/>
      <w:marLeft w:val="0"/>
      <w:marRight w:val="0"/>
      <w:marTop w:val="0"/>
      <w:marBottom w:val="0"/>
      <w:divBdr>
        <w:top w:val="none" w:sz="0" w:space="0" w:color="auto"/>
        <w:left w:val="none" w:sz="0" w:space="0" w:color="auto"/>
        <w:bottom w:val="none" w:sz="0" w:space="0" w:color="auto"/>
        <w:right w:val="none" w:sz="0" w:space="0" w:color="auto"/>
      </w:divBdr>
    </w:div>
    <w:div w:id="1980451777">
      <w:bodyDiv w:val="1"/>
      <w:marLeft w:val="0"/>
      <w:marRight w:val="0"/>
      <w:marTop w:val="0"/>
      <w:marBottom w:val="0"/>
      <w:divBdr>
        <w:top w:val="none" w:sz="0" w:space="0" w:color="auto"/>
        <w:left w:val="none" w:sz="0" w:space="0" w:color="auto"/>
        <w:bottom w:val="none" w:sz="0" w:space="0" w:color="auto"/>
        <w:right w:val="none" w:sz="0" w:space="0" w:color="auto"/>
      </w:divBdr>
    </w:div>
    <w:div w:id="1991053609">
      <w:bodyDiv w:val="1"/>
      <w:marLeft w:val="0"/>
      <w:marRight w:val="0"/>
      <w:marTop w:val="0"/>
      <w:marBottom w:val="0"/>
      <w:divBdr>
        <w:top w:val="none" w:sz="0" w:space="0" w:color="auto"/>
        <w:left w:val="none" w:sz="0" w:space="0" w:color="auto"/>
        <w:bottom w:val="none" w:sz="0" w:space="0" w:color="auto"/>
        <w:right w:val="none" w:sz="0" w:space="0" w:color="auto"/>
      </w:divBdr>
    </w:div>
    <w:div w:id="200855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7.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hyperlink" Target="https://1drv.ms/x/c/a4960312daaa939b/EdnwsKNxlFRLuF6UdMzsTI0BqeMs8DDCp-hx8nrlf5AIPA?e=8LmeF2" TargetMode="External" Id="rId138" /><Relationship Type="http://schemas.openxmlformats.org/officeDocument/2006/relationships/hyperlink" Target="https://www.apple.com/it/iphone-16-pro/" TargetMode="External" Id="rId159"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64.png" Id="rId74" /><Relationship Type="http://schemas.openxmlformats.org/officeDocument/2006/relationships/image" Target="media/image118.png" Id="rId128" /><Relationship Type="http://schemas.openxmlformats.org/officeDocument/2006/relationships/image" Target="media/image130.png" Id="rId149" /><Relationship Type="http://schemas.openxmlformats.org/officeDocument/2006/relationships/numbering" Target="numbering.xml" Id="rId5" /><Relationship Type="http://schemas.openxmlformats.org/officeDocument/2006/relationships/image" Target="media/image85.png" Id="rId95" /><Relationship Type="http://schemas.openxmlformats.org/officeDocument/2006/relationships/hyperlink" Target="https://www.samsung.com/it/smartphones/galaxy-s24-ultra/" TargetMode="External" Id="rId160"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54.png" Id="rId64" /><Relationship Type="http://schemas.openxmlformats.org/officeDocument/2006/relationships/image" Target="media/image108.png" Id="rId118" /><Relationship Type="http://schemas.openxmlformats.org/officeDocument/2006/relationships/hyperlink" Target="https://1drv.ms/x/c/a4960312daaa939b/EeRiOr8zXFpOiF56TQK-wPcBPeeopHH4Hv7HkXCOr_AwgA?e=37BT9T" TargetMode="External" Id="rId139" /><Relationship Type="http://schemas.openxmlformats.org/officeDocument/2006/relationships/image" Target="media/image75.png" Id="rId85" /><Relationship Type="http://schemas.openxmlformats.org/officeDocument/2006/relationships/image" Target="media/image131.png" Id="rId150"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98.png" Id="rId108" /><Relationship Type="http://schemas.openxmlformats.org/officeDocument/2006/relationships/image" Target="media/image114.png" Id="rId124" /><Relationship Type="http://schemas.openxmlformats.org/officeDocument/2006/relationships/image" Target="media/image119.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image" Target="media/image121.png" Id="rId140" /><Relationship Type="http://schemas.openxmlformats.org/officeDocument/2006/relationships/image" Target="media/image126.png" Id="rId145" /><Relationship Type="http://schemas.openxmlformats.org/officeDocument/2006/relationships/hyperlink" Target="https://www.hdblog.it/compara/6632-6599-6598-6223-6141-6099.html" TargetMode="External" Id="rId161" /><Relationship Type="http://schemas.openxmlformats.org/officeDocument/2006/relationships/fontTable" Target="fontTable.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4.png" Id="rId114" /><Relationship Type="http://schemas.openxmlformats.org/officeDocument/2006/relationships/image" Target="media/image109.png"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120.png" Id="rId130" /><Relationship Type="http://schemas.openxmlformats.org/officeDocument/2006/relationships/hyperlink" Target="https://1drv.ms/x/c/a4960312daaa939b/EWyn5TjA6S1Fgt2hO1V7exIBOtL6224ZfJl7n3_ACwM8sA?e=VHPntH" TargetMode="External" Id="rId135" /><Relationship Type="http://schemas.openxmlformats.org/officeDocument/2006/relationships/image" Target="media/image132.png" Id="rId151" /><Relationship Type="http://schemas.openxmlformats.org/officeDocument/2006/relationships/hyperlink" Target="https://1drv.ms/x/c/a4960312daaa939b/ETQ_q-60c11PgUdPyAAfVj8Bf0ddZ24yLmLKS764fHbEiQ?e=JWOt0V" TargetMode="External" Id="rId156" /><Relationship Type="http://schemas.openxmlformats.org/officeDocument/2006/relationships/image" Target="media/image3.png" Id="rId13" /><Relationship Type="http://schemas.openxmlformats.org/officeDocument/2006/relationships/image" Target="media/image8.jpe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image" Target="media/image110.png" Id="rId120" /><Relationship Type="http://schemas.openxmlformats.org/officeDocument/2006/relationships/image" Target="media/image115.png" Id="rId125" /><Relationship Type="http://schemas.openxmlformats.org/officeDocument/2006/relationships/image" Target="media/image122.png" Id="rId141" /><Relationship Type="http://schemas.openxmlformats.org/officeDocument/2006/relationships/image" Target="media/image127.png" Id="rId146" /><Relationship Type="http://schemas.openxmlformats.org/officeDocument/2006/relationships/theme" Target="theme/theme1.xml" Id="rId167"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hyperlink" Target="https://www.youtube.com/watch?v=Wd3VKGs_ut0" TargetMode="External" Id="rId16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png" Id="rId110" /><Relationship Type="http://schemas.openxmlformats.org/officeDocument/2006/relationships/image" Target="media/image105.png" Id="rId115" /><Relationship Type="http://schemas.openxmlformats.org/officeDocument/2006/relationships/hyperlink" Target="https://1drv.ms/x/c/a4960312daaa939b/EcoRyhZe22RNgmDEHOVAOSABhlva-5exCNC438jlyprCrg?e=cO34XP" TargetMode="External" Id="rId131" /><Relationship Type="http://schemas.openxmlformats.org/officeDocument/2006/relationships/hyperlink" Target="https://1drv.ms/x/c/a4960312daaa939b/EZZ2kiOQOZlGgJawfZa78foBy49M7w5ZJA6GEGLYp-lkAA?e=Cw1qNM" TargetMode="External" Id="rId136" /><Relationship Type="http://schemas.openxmlformats.org/officeDocument/2006/relationships/hyperlink" Target="https://1drv.ms/x/c/a4960312daaa939b/EUo7WSIc8R1DktCHQAG-KBoBgd3tvxh-RyUe_DxDpIDiDw?e=jCs4YE" TargetMode="External" Id="rId15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133.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image" Target="media/image116.png" Id="rId126" /><Relationship Type="http://schemas.openxmlformats.org/officeDocument/2006/relationships/image" Target="media/image128.png" Id="rId147" /><Relationship Type="http://schemas.microsoft.com/office/2020/10/relationships/intelligence" Target="intelligence2.xml" Id="rId168"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image" Target="media/image111.png" Id="rId121" /><Relationship Type="http://schemas.openxmlformats.org/officeDocument/2006/relationships/image" Target="media/image123.png" Id="rId142" /><Relationship Type="http://schemas.openxmlformats.org/officeDocument/2006/relationships/hyperlink" Target="https://www.youtube.com/watch?v=ka06e2yzEFk" TargetMode="External" Id="rId163"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6.png" Id="rId116" /><Relationship Type="http://schemas.openxmlformats.org/officeDocument/2006/relationships/hyperlink" Target="https://1drv.ms/x/c/a4960312daaa939b/EeQCZ_ZZQkZCkxGoHo3Uaz4BWAJouDWqGecGP_VRuXeC8g?e=BkNRUc" TargetMode="External" Id="rId137" /><Relationship Type="http://schemas.openxmlformats.org/officeDocument/2006/relationships/hyperlink" Target="https://www.affaritaliani.it/mediatech/vendite-smartphone-2024-apple-samsung-951720.html&#160;" TargetMode="External" Id="rId15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png" Id="rId111" /><Relationship Type="http://schemas.openxmlformats.org/officeDocument/2006/relationships/hyperlink" Target="https://1drv.ms/x/c/a4960312daaa939b/EcMsNSWxN39CidSwOEl7w5wBvjE3mDCaOpFAnj6o1idIcQ?e=5ciiTV" TargetMode="External" Id="rId132" /><Relationship Type="http://schemas.openxmlformats.org/officeDocument/2006/relationships/image" Target="media/image134.png" Id="rId153"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image" Target="media/image117.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12.png" Id="rId122" /><Relationship Type="http://schemas.openxmlformats.org/officeDocument/2006/relationships/image" Target="media/image124.png" Id="rId143" /><Relationship Type="http://schemas.openxmlformats.org/officeDocument/2006/relationships/image" Target="media/image129.png" Id="rId148" /><Relationship Type="http://schemas.openxmlformats.org/officeDocument/2006/relationships/hyperlink" Target="https://www.youtube.com/watch?v=KJnRrn2QwwM" TargetMode="Externa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102.png" Id="rId112" /><Relationship Type="http://schemas.openxmlformats.org/officeDocument/2006/relationships/hyperlink" Target="https://1drv.ms/x/c/a4960312daaa939b/EXNzwTsMfX9AqvwYbE4UfCgBgbdQfvn-ObT1M1u5PLGEMQ?e=dOhpch" TargetMode="External" Id="rId133" /><Relationship Type="http://schemas.openxmlformats.org/officeDocument/2006/relationships/image" Target="media/image135.png" Id="rId154" /><Relationship Type="http://schemas.openxmlformats.org/officeDocument/2006/relationships/image" Target="media/image6.jpeg" Id="rId16" /><Relationship Type="http://schemas.openxmlformats.org/officeDocument/2006/relationships/image" Target="media/image27.png" Id="rId37" /><Relationship Type="http://schemas.openxmlformats.org/officeDocument/2006/relationships/image" Target="media/image48.png" Id="rId58"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image" Target="media/image113.png" Id="rId123" /><Relationship Type="http://schemas.openxmlformats.org/officeDocument/2006/relationships/image" Target="media/image125.png" Id="rId144" /><Relationship Type="http://schemas.openxmlformats.org/officeDocument/2006/relationships/image" Target="media/image80.png" Id="rId90" /><Relationship Type="http://schemas.openxmlformats.org/officeDocument/2006/relationships/footer" Target="footer1.xml" Id="rId165"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9.png" Id="rId69" /><Relationship Type="http://schemas.openxmlformats.org/officeDocument/2006/relationships/image" Target="media/image103.png" Id="rId113" /><Relationship Type="http://schemas.openxmlformats.org/officeDocument/2006/relationships/hyperlink" Target="https://1drv.ms/x/c/a4960312daaa939b/EQhrhT2M-qxCmSj6qW6GzwQBiQyityYdjfwkslG0w1_uEQ?e=6FEGFe" TargetMode="External" Id="rId134" /><Relationship Type="http://schemas.openxmlformats.org/officeDocument/2006/relationships/image" Target="media/image70.png" Id="rId80" /><Relationship Type="http://schemas.openxmlformats.org/officeDocument/2006/relationships/hyperlink" Target="https://1drv.ms/x/c/a4960312daaa939b/EbcMaivK0exOrd5pNvY9SpkB9MJGwZhsd9aH6Zw2Jw6L7g?e=vhER3C" TargetMode="External" Id="rId155"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9ace07dc-9529-482d-8c9a-964bbbebcab9" xsi:nil="true"/>
    <lcf76f155ced4ddcb4097134ff3c332f xmlns="fadda892-2bfa-416c-864d-59c166826b3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6A9FFA5A0A4B4BB89809BC023A1005" ma:contentTypeVersion="11" ma:contentTypeDescription="Create a new document." ma:contentTypeScope="" ma:versionID="1d76901599acdfc4a0d7a9ae0930ad29">
  <xsd:schema xmlns:xsd="http://www.w3.org/2001/XMLSchema" xmlns:xs="http://www.w3.org/2001/XMLSchema" xmlns:p="http://schemas.microsoft.com/office/2006/metadata/properties" xmlns:ns2="fadda892-2bfa-416c-864d-59c166826b31" xmlns:ns3="9ace07dc-9529-482d-8c9a-964bbbebcab9" targetNamespace="http://schemas.microsoft.com/office/2006/metadata/properties" ma:root="true" ma:fieldsID="b9fcf51d7071ff83d42359852ce2ce54" ns2:_="" ns3:_="">
    <xsd:import namespace="fadda892-2bfa-416c-864d-59c166826b31"/>
    <xsd:import namespace="9ace07dc-9529-482d-8c9a-964bbbebcab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da892-2bfa-416c-864d-59c166826b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ce07dc-9529-482d-8c9a-964bbbebcab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1bba16-4653-4d0e-b82d-d86f4fabef6d}" ma:internalName="TaxCatchAll" ma:showField="CatchAllData" ma:web="9ace07dc-9529-482d-8c9a-964bbbebcab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58813-3BAD-4DAB-B98F-2397584D933B}">
  <ds:schemaRefs>
    <ds:schemaRef ds:uri="http://schemas.microsoft.com/sharepoint/v3/contenttype/forms"/>
  </ds:schemaRefs>
</ds:datastoreItem>
</file>

<file path=customXml/itemProps2.xml><?xml version="1.0" encoding="utf-8"?>
<ds:datastoreItem xmlns:ds="http://schemas.openxmlformats.org/officeDocument/2006/customXml" ds:itemID="{263B3F23-3FD8-41A6-A5DE-C60F57244DB6}">
  <ds:schemaRefs>
    <ds:schemaRef ds:uri="http://schemas.microsoft.com/office/2006/metadata/properties"/>
    <ds:schemaRef ds:uri="http://schemas.microsoft.com/office/infopath/2007/PartnerControls"/>
    <ds:schemaRef ds:uri="9ace07dc-9529-482d-8c9a-964bbbebcab9"/>
    <ds:schemaRef ds:uri="fadda892-2bfa-416c-864d-59c166826b31"/>
  </ds:schemaRefs>
</ds:datastoreItem>
</file>

<file path=customXml/itemProps3.xml><?xml version="1.0" encoding="utf-8"?>
<ds:datastoreItem xmlns:ds="http://schemas.openxmlformats.org/officeDocument/2006/customXml" ds:itemID="{00D8143A-387D-4890-85F9-72BA22C249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da892-2bfa-416c-864d-59c166826b31"/>
    <ds:schemaRef ds:uri="9ace07dc-9529-482d-8c9a-964bbbebca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2E01DA-8425-46E7-A3AD-405F57BAD3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CRISTINA FERRARA</dc:creator>
  <keywords/>
  <dc:description/>
  <lastModifiedBy>FRANCESCO PRISCO</lastModifiedBy>
  <revision>1156</revision>
  <lastPrinted>2025-01-25T10:00:00.0000000Z</lastPrinted>
  <dcterms:created xsi:type="dcterms:W3CDTF">2025-01-17T07:31:00.0000000Z</dcterms:created>
  <dcterms:modified xsi:type="dcterms:W3CDTF">2025-01-28T10:25:00.3873572Z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0x0101003B6A9FFA5A0A4B4BB89809BC023A1005</vt:lpwstr>
  </property>
  <property fmtid="{D5CDD505-2E9C-101B-9397-08002B2CF9AE}" pid="3" name="MSIP_Label_55eecc03-be81-4957-9a9f-20552db96fea_Enabled">
    <vt:lpwstr>true</vt:lpwstr>
  </property>
  <property fmtid="{D5CDD505-2E9C-101B-9397-08002B2CF9AE}" pid="4" name="MSIP_Label_55eecc03-be81-4957-9a9f-20552db96fea_SetDate">
    <vt:lpwstr>2025-01-16T13:29:01Z</vt:lpwstr>
  </property>
  <property fmtid="{D5CDD505-2E9C-101B-9397-08002B2CF9AE}" pid="5" name="MSIP_Label_55eecc03-be81-4957-9a9f-20552db96fea_Method">
    <vt:lpwstr>Privileged</vt:lpwstr>
  </property>
  <property fmtid="{D5CDD505-2E9C-101B-9397-08002B2CF9AE}" pid="6" name="MSIP_Label_55eecc03-be81-4957-9a9f-20552db96fea_Name">
    <vt:lpwstr>defa4170-0d19-0005-0000-bc88714345d2</vt:lpwstr>
  </property>
  <property fmtid="{D5CDD505-2E9C-101B-9397-08002B2CF9AE}" pid="7" name="MSIP_Label_55eecc03-be81-4957-9a9f-20552db96fea_SiteId">
    <vt:lpwstr>2fcfe26a-bb62-46b0-b1e3-28f9da0c45fd</vt:lpwstr>
  </property>
  <property fmtid="{D5CDD505-2E9C-101B-9397-08002B2CF9AE}" pid="8" name="MSIP_Label_55eecc03-be81-4957-9a9f-20552db96fea_ActionId">
    <vt:lpwstr>560841e4-0b0e-4164-aca4-308bdfe8b2ea</vt:lpwstr>
  </property>
  <property fmtid="{D5CDD505-2E9C-101B-9397-08002B2CF9AE}" pid="9" name="MSIP_Label_55eecc03-be81-4957-9a9f-20552db96fea_ContentBits">
    <vt:lpwstr>0</vt:lpwstr>
  </property>
  <property fmtid="{D5CDD505-2E9C-101B-9397-08002B2CF9AE}" pid="10" name="MediaServiceImageTags">
    <vt:lpwstr/>
  </property>
</Properties>
</file>